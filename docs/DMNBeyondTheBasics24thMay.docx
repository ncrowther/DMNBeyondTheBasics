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01606C9" w:rsidR="00A13FB2" w:rsidRPr="00545C83" w:rsidRDefault="00000000" w:rsidP="004F2622">
      <w:pPr>
        <w:rPr>
          <w:sz w:val="21"/>
          <w:szCs w:val="28"/>
        </w:rPr>
      </w:pPr>
      <w:bookmarkStart w:id="2" w:name="_Hlk131156116"/>
      <w:r>
        <w:rPr>
          <w:noProof/>
        </w:rPr>
        <w:pict w14:anchorId="40A7529C">
          <v:rect id="Rectangle 9" o:spid="_x0000_s2050"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" fillcolor="#262626" strokecolor="#41719c"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D031A0" w:rsidRDefault="00B8387E" w:rsidP="000458F6">
                  <w:pPr>
                    <w:ind w:left="720"/>
                    <w:rPr>
                      <w:rFonts w:ascii="IBM Plex Sans SemiBold" w:hAnsi="IBM Plex Sans SemiBold"/>
                      <w:b/>
                      <w:bCs/>
                      <w:sz w:val="48"/>
                      <w:szCs w:val="48"/>
                    </w:rPr>
                  </w:pPr>
                  <w:r w:rsidRPr="00D031A0">
                    <w:rPr>
                      <w:rFonts w:ascii="IBM Plex Sans SemiBold" w:hAnsi="IBM Plex Sans SemiBold"/>
                      <w:b/>
                      <w:bCs/>
                      <w:sz w:val="48"/>
                      <w:szCs w:val="48"/>
                    </w:rPr>
                    <w:t>Lab Guide</w:t>
                  </w:r>
                </w:p>
                <w:p w14:paraId="7EC4D455" w14:textId="59C40CE4" w:rsidR="00B8387E" w:rsidRDefault="00D00C7B" w:rsidP="000458F6">
                  <w:pPr>
                    <w:ind w:left="720"/>
                    <w:rPr>
                      <w:rFonts w:ascii="IBM Plex Sans Light" w:hAnsi="IBM Plex Sans Light"/>
                      <w:sz w:val="48"/>
                      <w:szCs w:val="48"/>
                      <w:lang w:val="fr-FR"/>
                    </w:rPr>
                  </w:pPr>
                  <w:r>
                    <w:rPr>
                      <w:rFonts w:ascii="IBM Plex Sans Light" w:hAnsi="IBM Plex Sans Light"/>
                      <w:sz w:val="48"/>
                      <w:szCs w:val="48"/>
                      <w:lang w:val="fr-FR"/>
                    </w:rPr>
                    <w:t xml:space="preserve">IBM </w:t>
                  </w:r>
                  <w:proofErr w:type="spellStart"/>
                  <w:r>
                    <w:rPr>
                      <w:rFonts w:ascii="IBM Plex Sans Light" w:hAnsi="IBM Plex Sans Light"/>
                      <w:sz w:val="48"/>
                      <w:szCs w:val="48"/>
                      <w:lang w:val="fr-FR"/>
                    </w:rPr>
                    <w:t>Decision</w:t>
                  </w:r>
                  <w:proofErr w:type="spellEnd"/>
                  <w:r>
                    <w:rPr>
                      <w:rFonts w:ascii="IBM Plex Sans Light" w:hAnsi="IBM Plex Sans Light"/>
                      <w:sz w:val="48"/>
                      <w:szCs w:val="48"/>
                      <w:lang w:val="fr-FR"/>
                    </w:rPr>
                    <w:t xml:space="preserve"> Man</w:t>
                  </w:r>
                  <w:ins w:id="3" w:author="Reinhold Engelbrecht" w:date="2023-05-10T11:10:00Z">
                    <w:r w:rsidR="00750A05">
                      <w:rPr>
                        <w:rFonts w:ascii="IBM Plex Sans Light" w:hAnsi="IBM Plex Sans Light"/>
                        <w:sz w:val="48"/>
                        <w:szCs w:val="48"/>
                        <w:lang w:val="fr-FR"/>
                      </w:rPr>
                      <w:t>a</w:t>
                    </w:r>
                  </w:ins>
                  <w:r>
                    <w:rPr>
                      <w:rFonts w:ascii="IBM Plex Sans Light" w:hAnsi="IBM Plex Sans Light"/>
                      <w:sz w:val="48"/>
                      <w:szCs w:val="48"/>
                      <w:lang w:val="fr-FR"/>
                    </w:rPr>
                    <w:t>ger Open Edition</w:t>
                  </w:r>
                </w:p>
                <w:p w14:paraId="5B3B87BD" w14:textId="77777777" w:rsidR="00E90F8F" w:rsidRDefault="00E90F8F" w:rsidP="00947D66">
                  <w:pPr>
                    <w:ind w:left="720"/>
                    <w:rPr>
                      <w:rFonts w:ascii="IBM Plex Sans Light" w:hAnsi="IBM Plex Sans Light"/>
                    </w:rPr>
                  </w:pPr>
                </w:p>
                <w:p w14:paraId="69C0E954" w14:textId="62366131" w:rsidR="00AE471D" w:rsidRDefault="00AE471D" w:rsidP="00947D66">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36BB8E03" w:rsidR="00B8387E" w:rsidRPr="009A183F" w:rsidRDefault="00B8387E" w:rsidP="00EB6533">
                  <w:pPr>
                    <w:ind w:left="720"/>
                    <w:jc w:val="center"/>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 xml:space="preserve">Hands-on </w:t>
                  </w:r>
                  <w:r w:rsidR="00D76827">
                    <w:rPr>
                      <w:rFonts w:ascii="IBM Plex Sans Light" w:hAnsi="IBM Plex Sans Light"/>
                      <w:color w:val="FFFFFF" w:themeColor="background1"/>
                      <w:sz w:val="40"/>
                      <w:szCs w:val="40"/>
                    </w:rPr>
                    <w:t>Guide</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56FC58B7" w:rsidR="00B8387E" w:rsidRPr="00D00C7B" w:rsidRDefault="00D22D11" w:rsidP="00534890">
                  <w:pPr>
                    <w:ind w:left="720"/>
                    <w:jc w:val="center"/>
                    <w:rPr>
                      <w:rFonts w:ascii="IBM Plex Sans Light" w:hAnsi="IBM Plex Sans Light"/>
                      <w:color w:val="FFFFFF" w:themeColor="background1"/>
                      <w:sz w:val="28"/>
                      <w:szCs w:val="28"/>
                      <w:lang w:val="fr-FR"/>
                    </w:rPr>
                  </w:pPr>
                  <w:r>
                    <w:rPr>
                      <w:rFonts w:ascii="IBM Plex Sans Light" w:hAnsi="IBM Plex Sans Light"/>
                      <w:color w:val="FFFFFF" w:themeColor="background1"/>
                      <w:sz w:val="28"/>
                      <w:szCs w:val="28"/>
                      <w:lang w:val="fr-FR"/>
                    </w:rPr>
                    <w:t xml:space="preserve">DMN </w:t>
                  </w:r>
                  <w:r w:rsidR="00D76827">
                    <w:rPr>
                      <w:rFonts w:ascii="IBM Plex Sans Light" w:hAnsi="IBM Plex Sans Light"/>
                      <w:color w:val="FFFFFF" w:themeColor="background1"/>
                      <w:sz w:val="28"/>
                      <w:szCs w:val="28"/>
                      <w:lang w:val="fr-FR"/>
                    </w:rPr>
                    <w:t xml:space="preserve">Beyond the </w:t>
                  </w:r>
                  <w:r w:rsidR="00D031A0">
                    <w:rPr>
                      <w:rFonts w:ascii="IBM Plex Sans Light" w:hAnsi="IBM Plex Sans Light"/>
                      <w:color w:val="FFFFFF" w:themeColor="background1"/>
                      <w:sz w:val="28"/>
                      <w:szCs w:val="28"/>
                      <w:lang w:val="fr-FR"/>
                    </w:rPr>
                    <w:t>B</w:t>
                  </w:r>
                  <w:r w:rsidR="00D76827">
                    <w:rPr>
                      <w:rFonts w:ascii="IBM Plex Sans Light" w:hAnsi="IBM Plex Sans Light"/>
                      <w:color w:val="FFFFFF" w:themeColor="background1"/>
                      <w:sz w:val="28"/>
                      <w:szCs w:val="28"/>
                      <w:lang w:val="fr-FR"/>
                    </w:rPr>
                    <w:t>asics</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7777777" w:rsidR="00B8387E" w:rsidRPr="008E4EA3" w:rsidRDefault="00B8387E" w:rsidP="000458F6">
                  <w:pPr>
                    <w:ind w:left="720"/>
                    <w:rPr>
                      <w:rFonts w:ascii="IBM Plex Sans Light" w:hAnsi="IBM Plex Sans Light"/>
                    </w:rPr>
                  </w:pP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577945700" name="Picture 577945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45C83" w:rsidRDefault="000458F6" w:rsidP="004F2622">
      <w:pPr>
        <w:rPr>
          <w:sz w:val="21"/>
          <w:szCs w:val="28"/>
        </w:rPr>
      </w:pPr>
    </w:p>
    <w:p w14:paraId="3B3F5212" w14:textId="073C5868" w:rsidR="000458F6" w:rsidRPr="00545C83" w:rsidRDefault="000458F6">
      <w:pPr>
        <w:rPr>
          <w:sz w:val="21"/>
          <w:szCs w:val="28"/>
        </w:rPr>
      </w:pPr>
      <w:r w:rsidRPr="00545C83">
        <w:rPr>
          <w:sz w:val="21"/>
          <w:szCs w:val="28"/>
        </w:rPr>
        <w:br w:type="page"/>
      </w:r>
    </w:p>
    <w:p w14:paraId="2BFEB217" w14:textId="77777777" w:rsidR="003F73A9" w:rsidRPr="00545C83" w:rsidRDefault="003F73A9" w:rsidP="003F73A9">
      <w:pPr>
        <w:pStyle w:val="RD-ReleaseDate"/>
        <w:spacing w:before="0" w:after="40"/>
        <w:rPr>
          <w:rFonts w:ascii="IBM Plex Sans" w:hAnsi="IBM Plex Sans"/>
          <w:b w:val="0"/>
          <w:bCs w:val="0"/>
          <w:i/>
          <w:iCs/>
          <w:w w:val="100"/>
          <w:lang w:val="en-GB"/>
        </w:rPr>
      </w:pPr>
      <w:r w:rsidRPr="00545C83">
        <w:rPr>
          <w:rFonts w:ascii="IBM Plex Sans" w:hAnsi="IBM Plex Sans"/>
          <w:lang w:val="en-GB"/>
        </w:rPr>
        <w:lastRenderedPageBreak/>
        <w:t>NOTICES</w:t>
      </w:r>
    </w:p>
    <w:p w14:paraId="6502E8BE"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This information was developed for products and services offered in the USA.</w:t>
      </w:r>
    </w:p>
    <w:p w14:paraId="3BA7B50D" w14:textId="77777777" w:rsidR="003F73A9" w:rsidRPr="00545C83" w:rsidRDefault="003F73A9" w:rsidP="003F73A9">
      <w:pPr>
        <w:pStyle w:val="Copyright"/>
        <w:spacing w:before="0" w:afterLines="40" w:after="96"/>
        <w:rPr>
          <w:rFonts w:ascii="IBM Plex Sans" w:hAnsi="IBM Plex Sans"/>
          <w:sz w:val="16"/>
          <w:szCs w:val="16"/>
          <w:lang w:val="en-GB"/>
        </w:rPr>
      </w:pPr>
      <w:r w:rsidRPr="00545C83">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45C83" w:rsidRDefault="003F73A9" w:rsidP="003F73A9">
      <w:pPr>
        <w:pStyle w:val="Copyright"/>
        <w:spacing w:before="0" w:after="0"/>
        <w:rPr>
          <w:rFonts w:ascii="IBM Plex Sans" w:hAnsi="IBM Plex Sans"/>
          <w:sz w:val="16"/>
          <w:lang w:val="en-GB"/>
        </w:rPr>
      </w:pPr>
      <w:r w:rsidRPr="00545C83">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Director of Licensing</w:t>
      </w:r>
    </w:p>
    <w:p w14:paraId="69699DBA"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IBM Corporation</w:t>
      </w:r>
    </w:p>
    <w:p w14:paraId="13D4D7B1"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North Castle Drive, MD-NC119</w:t>
      </w:r>
    </w:p>
    <w:p w14:paraId="67636316" w14:textId="77777777" w:rsidR="003F73A9" w:rsidRPr="00545C83" w:rsidRDefault="003F73A9" w:rsidP="003F73A9">
      <w:pPr>
        <w:pStyle w:val="Copyright"/>
        <w:spacing w:before="0" w:after="0"/>
        <w:ind w:left="720"/>
        <w:rPr>
          <w:rFonts w:ascii="IBM Plex Sans" w:hAnsi="IBM Plex Sans"/>
          <w:sz w:val="16"/>
          <w:lang w:val="en-GB"/>
        </w:rPr>
      </w:pPr>
      <w:r w:rsidRPr="00545C83">
        <w:rPr>
          <w:rFonts w:ascii="IBM Plex Sans" w:hAnsi="IBM Plex Sans"/>
          <w:sz w:val="16"/>
          <w:lang w:val="en-GB"/>
        </w:rPr>
        <w:t>Armonk, NY 10504-1785</w:t>
      </w:r>
    </w:p>
    <w:p w14:paraId="6ADD2F43" w14:textId="77777777" w:rsidR="003F73A9" w:rsidRPr="00545C83" w:rsidRDefault="003F73A9" w:rsidP="003F73A9">
      <w:pPr>
        <w:pStyle w:val="Copyright"/>
        <w:spacing w:before="0" w:after="40"/>
        <w:ind w:left="720"/>
        <w:rPr>
          <w:rFonts w:ascii="IBM Plex Sans" w:hAnsi="IBM Plex Sans"/>
          <w:sz w:val="16"/>
          <w:lang w:val="en-GB"/>
        </w:rPr>
      </w:pPr>
      <w:r w:rsidRPr="00545C83">
        <w:rPr>
          <w:rFonts w:ascii="IBM Plex Sans" w:hAnsi="IBM Plex Sans"/>
          <w:sz w:val="16"/>
          <w:lang w:val="en-GB"/>
        </w:rPr>
        <w:t>United States of America</w:t>
      </w:r>
    </w:p>
    <w:p w14:paraId="426B093D"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45C83" w:rsidRDefault="003F73A9" w:rsidP="003F73A9">
      <w:pPr>
        <w:pStyle w:val="Copyright"/>
        <w:spacing w:before="0" w:afterLines="40" w:after="96"/>
        <w:rPr>
          <w:rFonts w:ascii="IBM Plex Sans" w:hAnsi="IBM Plex Sans"/>
          <w:sz w:val="16"/>
          <w:lang w:val="en-GB"/>
        </w:rPr>
      </w:pPr>
      <w:r w:rsidRPr="00545C83">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45C83" w:rsidRDefault="003F73A9" w:rsidP="003F73A9">
      <w:pPr>
        <w:pStyle w:val="Copyright"/>
        <w:rPr>
          <w:rFonts w:ascii="IBM Plex Sans" w:hAnsi="IBM Plex Sans"/>
          <w:b/>
          <w:lang w:val="en-GB"/>
        </w:rPr>
      </w:pPr>
      <w:r w:rsidRPr="00545C83">
        <w:rPr>
          <w:rFonts w:ascii="IBM Plex Sans" w:hAnsi="IBM Plex Sans"/>
          <w:b/>
          <w:lang w:val="en-GB"/>
        </w:rPr>
        <w:t>TRADEMARKS</w:t>
      </w:r>
    </w:p>
    <w:p w14:paraId="6DC25084"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 Infrastructure Library is a Registered Trade Mark of AXELOS Limited. </w:t>
      </w:r>
    </w:p>
    <w:p w14:paraId="344D49B0"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ITIL is a Registered Trade Mark of AXELOS Limited. </w:t>
      </w:r>
    </w:p>
    <w:p w14:paraId="1410B317"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UNIX is a registered trademark of The Open Group in the United States and other countries.</w:t>
      </w:r>
    </w:p>
    <w:p w14:paraId="50E7F1D4" w14:textId="637C31D9"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 Copyright International Business Machines Corporation 20</w:t>
      </w:r>
      <w:r w:rsidR="00A5159C" w:rsidRPr="00545C83">
        <w:rPr>
          <w:rFonts w:ascii="IBM Plex Sans" w:hAnsi="IBM Plex Sans"/>
          <w:sz w:val="16"/>
          <w:szCs w:val="16"/>
          <w:lang w:val="en-GB"/>
        </w:rPr>
        <w:t>20</w:t>
      </w:r>
      <w:r w:rsidRPr="00545C83">
        <w:rPr>
          <w:rFonts w:ascii="IBM Plex Sans" w:hAnsi="IBM Plex Sans"/>
          <w:sz w:val="16"/>
          <w:szCs w:val="16"/>
          <w:lang w:val="en-GB"/>
        </w:rPr>
        <w:t xml:space="preserve">. </w:t>
      </w:r>
    </w:p>
    <w:p w14:paraId="6D354195" w14:textId="77777777" w:rsidR="003F73A9" w:rsidRPr="00545C83" w:rsidRDefault="003F73A9" w:rsidP="003F73A9">
      <w:pPr>
        <w:pStyle w:val="Copyright"/>
        <w:spacing w:before="0" w:after="40"/>
        <w:rPr>
          <w:rFonts w:ascii="IBM Plex Sans" w:hAnsi="IBM Plex Sans"/>
          <w:sz w:val="16"/>
          <w:szCs w:val="16"/>
          <w:lang w:val="en-GB"/>
        </w:rPr>
      </w:pPr>
      <w:r w:rsidRPr="00545C83">
        <w:rPr>
          <w:rFonts w:ascii="IBM Plex Sans" w:hAnsi="IBM Plex Sans"/>
          <w:sz w:val="16"/>
          <w:szCs w:val="16"/>
          <w:lang w:val="en-GB"/>
        </w:rPr>
        <w:t>This document may not be reproduced in whole or in part without the prior written permission of IBM.</w:t>
      </w:r>
    </w:p>
    <w:p w14:paraId="501EF4E8" w14:textId="2B43E875" w:rsidR="009F72A3" w:rsidRPr="00545C83" w:rsidRDefault="003F73A9" w:rsidP="00204FC2">
      <w:pPr>
        <w:pStyle w:val="Copyright"/>
        <w:spacing w:before="0" w:after="40"/>
        <w:rPr>
          <w:rFonts w:ascii="IBM Plex Sans" w:hAnsi="IBM Plex Sans"/>
          <w:sz w:val="16"/>
          <w:szCs w:val="16"/>
          <w:lang w:val="en-GB"/>
        </w:rPr>
      </w:pPr>
      <w:r w:rsidRPr="00545C83">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45C83" w:rsidRDefault="009F72A3" w:rsidP="004F2622">
      <w:pPr>
        <w:rPr>
          <w:sz w:val="21"/>
          <w:szCs w:val="28"/>
        </w:rPr>
      </w:pPr>
    </w:p>
    <w:p w14:paraId="130A6D0A" w14:textId="575A63D7" w:rsidR="00FD71B0" w:rsidRPr="00545C83" w:rsidRDefault="0087558C" w:rsidP="004F2622">
      <w:pPr>
        <w:rPr>
          <w:b/>
          <w:bCs/>
          <w:sz w:val="36"/>
          <w:szCs w:val="36"/>
        </w:rPr>
      </w:pPr>
      <w:r w:rsidRPr="00545C83">
        <w:rPr>
          <w:b/>
          <w:bCs/>
          <w:sz w:val="36"/>
          <w:szCs w:val="36"/>
        </w:rPr>
        <w:lastRenderedPageBreak/>
        <w:t>Table of C</w:t>
      </w:r>
      <w:r w:rsidR="00FD71B0" w:rsidRPr="00545C83">
        <w:rPr>
          <w:b/>
          <w:bCs/>
          <w:sz w:val="36"/>
          <w:szCs w:val="36"/>
        </w:rPr>
        <w:t>ontents</w:t>
      </w:r>
    </w:p>
    <w:p w14:paraId="0870FF6F" w14:textId="030DAC2F" w:rsidR="00FD71B0" w:rsidRPr="00545C83" w:rsidRDefault="00FD71B0" w:rsidP="004F2622">
      <w:pPr>
        <w:rPr>
          <w:sz w:val="21"/>
          <w:szCs w:val="28"/>
        </w:rPr>
      </w:pPr>
    </w:p>
    <w:p w14:paraId="398584D5" w14:textId="58E7D4E7" w:rsidR="0081777A" w:rsidRDefault="00AC0117" w:rsidP="006A6F83">
      <w:pPr>
        <w:pStyle w:val="TOC1"/>
        <w:rPr>
          <w:ins w:id="4" w:author="Nigel Crowther1" w:date="2023-05-23T18:35:00Z"/>
          <w:rFonts w:eastAsiaTheme="minorEastAsia" w:cstheme="minorBidi"/>
          <w:noProof/>
          <w:sz w:val="22"/>
          <w:szCs w:val="22"/>
        </w:rPr>
      </w:pPr>
      <w:r w:rsidRPr="00545C83">
        <w:rPr>
          <w:rFonts w:eastAsia="Batang"/>
          <w:sz w:val="21"/>
          <w:szCs w:val="28"/>
          <w:lang w:eastAsia="en-US"/>
        </w:rPr>
        <w:fldChar w:fldCharType="begin"/>
      </w:r>
      <w:r w:rsidRPr="00545C83">
        <w:rPr>
          <w:rFonts w:eastAsia="Batang"/>
          <w:sz w:val="21"/>
          <w:szCs w:val="28"/>
          <w:lang w:eastAsia="en-US"/>
        </w:rPr>
        <w:instrText xml:space="preserve"> TOC \o "1-5" \h \z \u </w:instrText>
      </w:r>
      <w:r w:rsidRPr="00545C83">
        <w:rPr>
          <w:rFonts w:eastAsia="Batang"/>
          <w:sz w:val="21"/>
          <w:szCs w:val="28"/>
          <w:lang w:eastAsia="en-US"/>
        </w:rPr>
        <w:fldChar w:fldCharType="separate"/>
      </w:r>
      <w:ins w:id="5" w:author="Nigel Crowther1" w:date="2023-05-23T18:35:00Z">
        <w:r w:rsidR="0081777A" w:rsidRPr="001B640E">
          <w:rPr>
            <w:rStyle w:val="Hyperlink"/>
            <w:noProof/>
          </w:rPr>
          <w:fldChar w:fldCharType="begin"/>
        </w:r>
        <w:r w:rsidR="0081777A" w:rsidRPr="001B640E">
          <w:rPr>
            <w:rStyle w:val="Hyperlink"/>
            <w:noProof/>
          </w:rPr>
          <w:instrText xml:space="preserve"> </w:instrText>
        </w:r>
        <w:r w:rsidR="0081777A">
          <w:rPr>
            <w:noProof/>
          </w:rPr>
          <w:instrText>HYPERLINK \l "_Toc135759353"</w:instrText>
        </w:r>
        <w:r w:rsidR="0081777A" w:rsidRPr="001B640E">
          <w:rPr>
            <w:rStyle w:val="Hyperlink"/>
            <w:noProof/>
          </w:rPr>
          <w:instrText xml:space="preserve"> </w:instrText>
        </w:r>
        <w:r w:rsidR="0081777A" w:rsidRPr="001B640E">
          <w:rPr>
            <w:rStyle w:val="Hyperlink"/>
            <w:noProof/>
          </w:rPr>
        </w:r>
        <w:r w:rsidR="0081777A" w:rsidRPr="001B640E">
          <w:rPr>
            <w:rStyle w:val="Hyperlink"/>
            <w:noProof/>
          </w:rPr>
          <w:fldChar w:fldCharType="separate"/>
        </w:r>
        <w:r w:rsidR="0081777A" w:rsidRPr="001B640E">
          <w:rPr>
            <w:rStyle w:val="Hyperlink"/>
            <w:noProof/>
          </w:rPr>
          <w:t>1 Introduction</w:t>
        </w:r>
        <w:r w:rsidR="0081777A">
          <w:rPr>
            <w:noProof/>
            <w:webHidden/>
          </w:rPr>
          <w:tab/>
        </w:r>
        <w:r w:rsidR="0081777A">
          <w:rPr>
            <w:noProof/>
            <w:webHidden/>
          </w:rPr>
          <w:fldChar w:fldCharType="begin"/>
        </w:r>
        <w:r w:rsidR="0081777A">
          <w:rPr>
            <w:noProof/>
            <w:webHidden/>
          </w:rPr>
          <w:instrText xml:space="preserve"> PAGEREF _Toc135759353 \h </w:instrText>
        </w:r>
        <w:r w:rsidR="0081777A">
          <w:rPr>
            <w:noProof/>
            <w:webHidden/>
          </w:rPr>
        </w:r>
      </w:ins>
      <w:r w:rsidR="0081777A">
        <w:rPr>
          <w:noProof/>
          <w:webHidden/>
        </w:rPr>
        <w:fldChar w:fldCharType="separate"/>
      </w:r>
      <w:ins w:id="6" w:author="Nigel Crowther1" w:date="2023-05-23T18:40:00Z">
        <w:r w:rsidR="006A6F83">
          <w:rPr>
            <w:noProof/>
            <w:webHidden/>
          </w:rPr>
          <w:t>5</w:t>
        </w:r>
      </w:ins>
      <w:ins w:id="7" w:author="Nigel Crowther1" w:date="2023-05-23T18:35:00Z">
        <w:r w:rsidR="0081777A">
          <w:rPr>
            <w:noProof/>
            <w:webHidden/>
          </w:rPr>
          <w:fldChar w:fldCharType="end"/>
        </w:r>
        <w:r w:rsidR="0081777A" w:rsidRPr="001B640E">
          <w:rPr>
            <w:rStyle w:val="Hyperlink"/>
            <w:noProof/>
          </w:rPr>
          <w:fldChar w:fldCharType="end"/>
        </w:r>
      </w:ins>
    </w:p>
    <w:p w14:paraId="5245B236" w14:textId="69A0CC6E" w:rsidR="0081777A" w:rsidRDefault="0081777A" w:rsidP="006A6F83">
      <w:pPr>
        <w:pStyle w:val="TOC1"/>
        <w:rPr>
          <w:ins w:id="8" w:author="Nigel Crowther1" w:date="2023-05-23T18:35:00Z"/>
          <w:rFonts w:eastAsiaTheme="minorEastAsia" w:cstheme="minorBidi"/>
          <w:noProof/>
          <w:sz w:val="22"/>
          <w:szCs w:val="22"/>
        </w:rPr>
      </w:pPr>
      <w:ins w:id="9"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"_Toc135759354"</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2 Prerequisites</w:t>
        </w:r>
        <w:r>
          <w:rPr>
            <w:noProof/>
            <w:webHidden/>
          </w:rPr>
          <w:tab/>
        </w:r>
        <w:r>
          <w:rPr>
            <w:noProof/>
            <w:webHidden/>
          </w:rPr>
          <w:fldChar w:fldCharType="begin"/>
        </w:r>
        <w:r>
          <w:rPr>
            <w:noProof/>
            <w:webHidden/>
          </w:rPr>
          <w:instrText xml:space="preserve"> PAGEREF _Toc135759354 \h </w:instrText>
        </w:r>
        <w:r>
          <w:rPr>
            <w:noProof/>
            <w:webHidden/>
          </w:rPr>
        </w:r>
      </w:ins>
      <w:r>
        <w:rPr>
          <w:noProof/>
          <w:webHidden/>
        </w:rPr>
        <w:fldChar w:fldCharType="separate"/>
      </w:r>
      <w:ins w:id="10" w:author="Nigel Crowther1" w:date="2023-05-23T18:40:00Z">
        <w:r w:rsidR="006A6F83">
          <w:rPr>
            <w:noProof/>
            <w:webHidden/>
          </w:rPr>
          <w:t>6</w:t>
        </w:r>
      </w:ins>
      <w:ins w:id="11" w:author="Nigel Crowther1" w:date="2023-05-23T18:35:00Z">
        <w:r>
          <w:rPr>
            <w:noProof/>
            <w:webHidden/>
          </w:rPr>
          <w:fldChar w:fldCharType="end"/>
        </w:r>
        <w:r w:rsidRPr="001B640E">
          <w:rPr>
            <w:rStyle w:val="Hyperlink"/>
            <w:noProof/>
          </w:rPr>
          <w:fldChar w:fldCharType="end"/>
        </w:r>
      </w:ins>
    </w:p>
    <w:p w14:paraId="56D2A712" w14:textId="2BE87924" w:rsidR="0081777A" w:rsidRDefault="0081777A" w:rsidP="006A6F83">
      <w:pPr>
        <w:pStyle w:val="TOC1"/>
        <w:rPr>
          <w:ins w:id="12" w:author="Nigel Crowther1" w:date="2023-05-23T18:35:00Z"/>
          <w:rFonts w:eastAsiaTheme="minorEastAsia" w:cstheme="minorBidi"/>
          <w:noProof/>
          <w:sz w:val="22"/>
          <w:szCs w:val="22"/>
        </w:rPr>
      </w:pPr>
      <w:ins w:id="13"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"_Toc135759355"</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Lab 1 - Data Types</w:t>
        </w:r>
        <w:r>
          <w:rPr>
            <w:noProof/>
            <w:webHidden/>
          </w:rPr>
          <w:tab/>
        </w:r>
        <w:r>
          <w:rPr>
            <w:noProof/>
            <w:webHidden/>
          </w:rPr>
          <w:fldChar w:fldCharType="begin"/>
        </w:r>
        <w:r>
          <w:rPr>
            <w:noProof/>
            <w:webHidden/>
          </w:rPr>
          <w:instrText xml:space="preserve"> PAGEREF _Toc135759355 \h </w:instrText>
        </w:r>
        <w:r>
          <w:rPr>
            <w:noProof/>
            <w:webHidden/>
          </w:rPr>
        </w:r>
      </w:ins>
      <w:r>
        <w:rPr>
          <w:noProof/>
          <w:webHidden/>
        </w:rPr>
        <w:fldChar w:fldCharType="separate"/>
      </w:r>
      <w:ins w:id="14" w:author="Nigel Crowther1" w:date="2023-05-23T18:40:00Z">
        <w:r w:rsidR="006A6F83">
          <w:rPr>
            <w:noProof/>
            <w:webHidden/>
          </w:rPr>
          <w:t>7</w:t>
        </w:r>
      </w:ins>
      <w:ins w:id="15" w:author="Nigel Crowther1" w:date="2023-05-23T18:35:00Z">
        <w:r>
          <w:rPr>
            <w:noProof/>
            <w:webHidden/>
          </w:rPr>
          <w:fldChar w:fldCharType="end"/>
        </w:r>
        <w:r w:rsidRPr="001B640E">
          <w:rPr>
            <w:rStyle w:val="Hyperlink"/>
            <w:noProof/>
          </w:rPr>
          <w:fldChar w:fldCharType="end"/>
        </w:r>
      </w:ins>
    </w:p>
    <w:p w14:paraId="6A603521" w14:textId="08424BA6" w:rsidR="0081777A" w:rsidRDefault="0081777A" w:rsidP="006A6F83">
      <w:pPr>
        <w:pStyle w:val="TOC1"/>
        <w:rPr>
          <w:ins w:id="16" w:author="Nigel Crowther1" w:date="2023-05-23T18:35:00Z"/>
          <w:rFonts w:eastAsiaTheme="minorEastAsia" w:cstheme="minorBidi"/>
          <w:noProof/>
        </w:rPr>
        <w:pPrChange w:id="17" w:author="Nigel Crowther1" w:date="2023-05-23T18:40:00Z">
          <w:pPr>
            <w:pStyle w:val="TOC2"/>
          </w:pPr>
        </w:pPrChange>
      </w:pPr>
      <w:ins w:id="18"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"_Toc135759356"</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Introduction</w:t>
        </w:r>
        <w:r>
          <w:rPr>
            <w:noProof/>
            <w:webHidden/>
          </w:rPr>
          <w:tab/>
        </w:r>
        <w:r>
          <w:rPr>
            <w:noProof/>
            <w:webHidden/>
          </w:rPr>
          <w:fldChar w:fldCharType="begin"/>
        </w:r>
        <w:r>
          <w:rPr>
            <w:noProof/>
            <w:webHidden/>
          </w:rPr>
          <w:instrText xml:space="preserve"> PAGEREF _Toc135759356 \h </w:instrText>
        </w:r>
        <w:r>
          <w:rPr>
            <w:noProof/>
            <w:webHidden/>
          </w:rPr>
        </w:r>
      </w:ins>
      <w:r>
        <w:rPr>
          <w:noProof/>
          <w:webHidden/>
        </w:rPr>
        <w:fldChar w:fldCharType="separate"/>
      </w:r>
      <w:ins w:id="19" w:author="Nigel Crowther1" w:date="2023-05-23T18:40:00Z">
        <w:r w:rsidR="006A6F83">
          <w:rPr>
            <w:noProof/>
            <w:webHidden/>
          </w:rPr>
          <w:t>7</w:t>
        </w:r>
      </w:ins>
      <w:ins w:id="20" w:author="Nigel Crowther1" w:date="2023-05-23T18:35:00Z">
        <w:r>
          <w:rPr>
            <w:noProof/>
            <w:webHidden/>
          </w:rPr>
          <w:fldChar w:fldCharType="end"/>
        </w:r>
        <w:r w:rsidRPr="001B640E">
          <w:rPr>
            <w:rStyle w:val="Hyperlink"/>
            <w:noProof/>
          </w:rPr>
          <w:fldChar w:fldCharType="end"/>
        </w:r>
      </w:ins>
    </w:p>
    <w:p w14:paraId="07E319CB" w14:textId="6FFD7E15" w:rsidR="0081777A" w:rsidRDefault="0081777A" w:rsidP="006A6F83">
      <w:pPr>
        <w:pStyle w:val="TOC1"/>
        <w:rPr>
          <w:ins w:id="21" w:author="Nigel Crowther1" w:date="2023-05-23T18:35:00Z"/>
          <w:rFonts w:eastAsiaTheme="minorEastAsia" w:cstheme="minorBidi"/>
          <w:noProof/>
        </w:rPr>
        <w:pPrChange w:id="22" w:author="Nigel Crowther1" w:date="2023-05-23T18:40:00Z">
          <w:pPr>
            <w:pStyle w:val="TOC2"/>
          </w:pPr>
        </w:pPrChange>
      </w:pPr>
      <w:ins w:id="23"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"_Toc135759357"</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Instructions</w:t>
        </w:r>
        <w:r>
          <w:rPr>
            <w:noProof/>
            <w:webHidden/>
          </w:rPr>
          <w:tab/>
        </w:r>
        <w:r>
          <w:rPr>
            <w:noProof/>
            <w:webHidden/>
          </w:rPr>
          <w:fldChar w:fldCharType="begin"/>
        </w:r>
        <w:r>
          <w:rPr>
            <w:noProof/>
            <w:webHidden/>
          </w:rPr>
          <w:instrText xml:space="preserve"> PAGEREF _Toc135759357 \h </w:instrText>
        </w:r>
        <w:r>
          <w:rPr>
            <w:noProof/>
            <w:webHidden/>
          </w:rPr>
        </w:r>
      </w:ins>
      <w:r>
        <w:rPr>
          <w:noProof/>
          <w:webHidden/>
        </w:rPr>
        <w:fldChar w:fldCharType="separate"/>
      </w:r>
      <w:ins w:id="24" w:author="Nigel Crowther1" w:date="2023-05-23T18:40:00Z">
        <w:r w:rsidR="006A6F83">
          <w:rPr>
            <w:noProof/>
            <w:webHidden/>
          </w:rPr>
          <w:t>8</w:t>
        </w:r>
      </w:ins>
      <w:ins w:id="25" w:author="Nigel Crowther1" w:date="2023-05-23T18:35:00Z">
        <w:r>
          <w:rPr>
            <w:noProof/>
            <w:webHidden/>
          </w:rPr>
          <w:fldChar w:fldCharType="end"/>
        </w:r>
        <w:r w:rsidRPr="001B640E">
          <w:rPr>
            <w:rStyle w:val="Hyperlink"/>
            <w:noProof/>
          </w:rPr>
          <w:fldChar w:fldCharType="end"/>
        </w:r>
      </w:ins>
    </w:p>
    <w:p w14:paraId="2E613C51" w14:textId="68CD3C32" w:rsidR="0081777A" w:rsidRDefault="0081777A" w:rsidP="006A6F83">
      <w:pPr>
        <w:pStyle w:val="TOC1"/>
        <w:rPr>
          <w:ins w:id="26" w:author="Nigel Crowther1" w:date="2023-05-23T18:35:00Z"/>
          <w:rFonts w:eastAsiaTheme="minorEastAsia" w:cstheme="minorBidi"/>
          <w:noProof/>
        </w:rPr>
        <w:pPrChange w:id="27" w:author="Nigel Crowther1" w:date="2023-05-23T18:40:00Z">
          <w:pPr>
            <w:pStyle w:val="TOC2"/>
          </w:pPr>
        </w:pPrChange>
      </w:pPr>
      <w:ins w:id="28"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"_Toc135759358"</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Conclusion</w:t>
        </w:r>
        <w:r>
          <w:rPr>
            <w:noProof/>
            <w:webHidden/>
          </w:rPr>
          <w:tab/>
        </w:r>
        <w:r>
          <w:rPr>
            <w:noProof/>
            <w:webHidden/>
          </w:rPr>
          <w:fldChar w:fldCharType="begin"/>
        </w:r>
        <w:r>
          <w:rPr>
            <w:noProof/>
            <w:webHidden/>
          </w:rPr>
          <w:instrText xml:space="preserve"> PAGEREF _Toc135759358 \h </w:instrText>
        </w:r>
        <w:r>
          <w:rPr>
            <w:noProof/>
            <w:webHidden/>
          </w:rPr>
        </w:r>
      </w:ins>
      <w:r>
        <w:rPr>
          <w:noProof/>
          <w:webHidden/>
        </w:rPr>
        <w:fldChar w:fldCharType="separate"/>
      </w:r>
      <w:ins w:id="29" w:author="Nigel Crowther1" w:date="2023-05-23T18:40:00Z">
        <w:r w:rsidR="006A6F83">
          <w:rPr>
            <w:noProof/>
            <w:webHidden/>
          </w:rPr>
          <w:t>13</w:t>
        </w:r>
      </w:ins>
      <w:ins w:id="30" w:author="Nigel Crowther1" w:date="2023-05-23T18:35:00Z">
        <w:r>
          <w:rPr>
            <w:noProof/>
            <w:webHidden/>
          </w:rPr>
          <w:fldChar w:fldCharType="end"/>
        </w:r>
        <w:r w:rsidRPr="001B640E">
          <w:rPr>
            <w:rStyle w:val="Hyperlink"/>
            <w:noProof/>
          </w:rPr>
          <w:fldChar w:fldCharType="end"/>
        </w:r>
      </w:ins>
    </w:p>
    <w:p w14:paraId="6353B269" w14:textId="0D9CD63D" w:rsidR="0081777A" w:rsidRDefault="0081777A" w:rsidP="006A6F83">
      <w:pPr>
        <w:pStyle w:val="TOC1"/>
        <w:rPr>
          <w:ins w:id="31" w:author="Nigel Crowther1" w:date="2023-05-23T18:35:00Z"/>
          <w:rFonts w:eastAsiaTheme="minorEastAsia" w:cstheme="minorBidi"/>
          <w:noProof/>
          <w:sz w:val="22"/>
          <w:szCs w:val="22"/>
        </w:rPr>
      </w:pPr>
      <w:ins w:id="32"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"_Toc135759359"</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Lab 2 – The Divide and Conquer Pattern</w:t>
        </w:r>
        <w:r>
          <w:rPr>
            <w:noProof/>
            <w:webHidden/>
          </w:rPr>
          <w:tab/>
        </w:r>
        <w:r>
          <w:rPr>
            <w:noProof/>
            <w:webHidden/>
          </w:rPr>
          <w:fldChar w:fldCharType="begin"/>
        </w:r>
        <w:r>
          <w:rPr>
            <w:noProof/>
            <w:webHidden/>
          </w:rPr>
          <w:instrText xml:space="preserve"> PAGEREF _Toc135759359 \h </w:instrText>
        </w:r>
        <w:r>
          <w:rPr>
            <w:noProof/>
            <w:webHidden/>
          </w:rPr>
        </w:r>
      </w:ins>
      <w:r>
        <w:rPr>
          <w:noProof/>
          <w:webHidden/>
        </w:rPr>
        <w:fldChar w:fldCharType="separate"/>
      </w:r>
      <w:ins w:id="33" w:author="Nigel Crowther1" w:date="2023-05-23T18:40:00Z">
        <w:r w:rsidR="006A6F83">
          <w:rPr>
            <w:noProof/>
            <w:webHidden/>
          </w:rPr>
          <w:t>14</w:t>
        </w:r>
      </w:ins>
      <w:ins w:id="34" w:author="Nigel Crowther1" w:date="2023-05-23T18:35:00Z">
        <w:r>
          <w:rPr>
            <w:noProof/>
            <w:webHidden/>
          </w:rPr>
          <w:fldChar w:fldCharType="end"/>
        </w:r>
        <w:r w:rsidRPr="001B640E">
          <w:rPr>
            <w:rStyle w:val="Hyperlink"/>
            <w:noProof/>
          </w:rPr>
          <w:fldChar w:fldCharType="end"/>
        </w:r>
      </w:ins>
    </w:p>
    <w:p w14:paraId="1CF04ED2" w14:textId="55DB0BF8" w:rsidR="0081777A" w:rsidRDefault="0081777A" w:rsidP="006A6F83">
      <w:pPr>
        <w:pStyle w:val="TOC1"/>
        <w:rPr>
          <w:ins w:id="35" w:author="Nigel Crowther1" w:date="2023-05-23T18:35:00Z"/>
          <w:rFonts w:eastAsiaTheme="minorEastAsia" w:cstheme="minorBidi"/>
          <w:noProof/>
        </w:rPr>
        <w:pPrChange w:id="36" w:author="Nigel Crowther1" w:date="2023-05-23T18:40:00Z">
          <w:pPr>
            <w:pStyle w:val="TOC2"/>
          </w:pPr>
        </w:pPrChange>
      </w:pPr>
      <w:ins w:id="37"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"_Toc135759360"</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Introduction</w:t>
        </w:r>
        <w:r>
          <w:rPr>
            <w:noProof/>
            <w:webHidden/>
          </w:rPr>
          <w:tab/>
        </w:r>
        <w:r>
          <w:rPr>
            <w:noProof/>
            <w:webHidden/>
          </w:rPr>
          <w:fldChar w:fldCharType="begin"/>
        </w:r>
        <w:r>
          <w:rPr>
            <w:noProof/>
            <w:webHidden/>
          </w:rPr>
          <w:instrText xml:space="preserve"> PAGEREF _Toc135759360 \h </w:instrText>
        </w:r>
        <w:r>
          <w:rPr>
            <w:noProof/>
            <w:webHidden/>
          </w:rPr>
        </w:r>
      </w:ins>
      <w:r>
        <w:rPr>
          <w:noProof/>
          <w:webHidden/>
        </w:rPr>
        <w:fldChar w:fldCharType="separate"/>
      </w:r>
      <w:ins w:id="38" w:author="Nigel Crowther1" w:date="2023-05-23T18:40:00Z">
        <w:r w:rsidR="006A6F83">
          <w:rPr>
            <w:noProof/>
            <w:webHidden/>
          </w:rPr>
          <w:t>14</w:t>
        </w:r>
      </w:ins>
      <w:ins w:id="39" w:author="Nigel Crowther1" w:date="2023-05-23T18:35:00Z">
        <w:r>
          <w:rPr>
            <w:noProof/>
            <w:webHidden/>
          </w:rPr>
          <w:fldChar w:fldCharType="end"/>
        </w:r>
        <w:r w:rsidRPr="001B640E">
          <w:rPr>
            <w:rStyle w:val="Hyperlink"/>
            <w:noProof/>
          </w:rPr>
          <w:fldChar w:fldCharType="end"/>
        </w:r>
      </w:ins>
    </w:p>
    <w:p w14:paraId="4A0C9E9D" w14:textId="4077BF03" w:rsidR="0081777A" w:rsidRDefault="0081777A" w:rsidP="006A6F83">
      <w:pPr>
        <w:pStyle w:val="TOC1"/>
        <w:rPr>
          <w:ins w:id="40" w:author="Nigel Crowther1" w:date="2023-05-23T18:35:00Z"/>
          <w:rFonts w:eastAsiaTheme="minorEastAsia" w:cstheme="minorBidi"/>
          <w:noProof/>
        </w:rPr>
        <w:pPrChange w:id="41" w:author="Nigel Crowther1" w:date="2023-05-23T18:40:00Z">
          <w:pPr>
            <w:pStyle w:val="TOC2"/>
          </w:pPr>
        </w:pPrChange>
      </w:pPr>
      <w:ins w:id="42"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"_Toc135759361"</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Instructions</w:t>
        </w:r>
        <w:r>
          <w:rPr>
            <w:noProof/>
            <w:webHidden/>
          </w:rPr>
          <w:tab/>
        </w:r>
        <w:r>
          <w:rPr>
            <w:noProof/>
            <w:webHidden/>
          </w:rPr>
          <w:fldChar w:fldCharType="begin"/>
        </w:r>
        <w:r>
          <w:rPr>
            <w:noProof/>
            <w:webHidden/>
          </w:rPr>
          <w:instrText xml:space="preserve"> PAGEREF _Toc135759361 \h </w:instrText>
        </w:r>
        <w:r>
          <w:rPr>
            <w:noProof/>
            <w:webHidden/>
          </w:rPr>
        </w:r>
      </w:ins>
      <w:r>
        <w:rPr>
          <w:noProof/>
          <w:webHidden/>
        </w:rPr>
        <w:fldChar w:fldCharType="separate"/>
      </w:r>
      <w:ins w:id="43" w:author="Nigel Crowther1" w:date="2023-05-23T18:40:00Z">
        <w:r w:rsidR="006A6F83">
          <w:rPr>
            <w:noProof/>
            <w:webHidden/>
          </w:rPr>
          <w:t>14</w:t>
        </w:r>
      </w:ins>
      <w:ins w:id="44" w:author="Nigel Crowther1" w:date="2023-05-23T18:35:00Z">
        <w:r>
          <w:rPr>
            <w:noProof/>
            <w:webHidden/>
          </w:rPr>
          <w:fldChar w:fldCharType="end"/>
        </w:r>
        <w:r w:rsidRPr="001B640E">
          <w:rPr>
            <w:rStyle w:val="Hyperlink"/>
            <w:noProof/>
          </w:rPr>
          <w:fldChar w:fldCharType="end"/>
        </w:r>
      </w:ins>
    </w:p>
    <w:p w14:paraId="612DBC15" w14:textId="6C6F707F" w:rsidR="0081777A" w:rsidRDefault="0081777A" w:rsidP="006A6F83">
      <w:pPr>
        <w:pStyle w:val="TOC1"/>
        <w:rPr>
          <w:ins w:id="45" w:author="Nigel Crowther1" w:date="2023-05-23T18:35:00Z"/>
          <w:rFonts w:eastAsiaTheme="minorEastAsia" w:cstheme="minorBidi"/>
          <w:noProof/>
        </w:rPr>
        <w:pPrChange w:id="46" w:author="Nigel Crowther1" w:date="2023-05-23T18:40:00Z">
          <w:pPr>
            <w:pStyle w:val="TOC2"/>
          </w:pPr>
        </w:pPrChange>
      </w:pPr>
      <w:ins w:id="47"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"_Toc135759362"</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Conclusion</w:t>
        </w:r>
        <w:r>
          <w:rPr>
            <w:noProof/>
            <w:webHidden/>
          </w:rPr>
          <w:tab/>
        </w:r>
        <w:r>
          <w:rPr>
            <w:noProof/>
            <w:webHidden/>
          </w:rPr>
          <w:fldChar w:fldCharType="begin"/>
        </w:r>
        <w:r>
          <w:rPr>
            <w:noProof/>
            <w:webHidden/>
          </w:rPr>
          <w:instrText xml:space="preserve"> PAGEREF _Toc135759362 \h </w:instrText>
        </w:r>
        <w:r>
          <w:rPr>
            <w:noProof/>
            <w:webHidden/>
          </w:rPr>
        </w:r>
      </w:ins>
      <w:r>
        <w:rPr>
          <w:noProof/>
          <w:webHidden/>
        </w:rPr>
        <w:fldChar w:fldCharType="separate"/>
      </w:r>
      <w:ins w:id="48" w:author="Nigel Crowther1" w:date="2023-05-23T18:40:00Z">
        <w:r w:rsidR="006A6F83">
          <w:rPr>
            <w:noProof/>
            <w:webHidden/>
          </w:rPr>
          <w:t>20</w:t>
        </w:r>
      </w:ins>
      <w:ins w:id="49" w:author="Nigel Crowther1" w:date="2023-05-23T18:35:00Z">
        <w:r>
          <w:rPr>
            <w:noProof/>
            <w:webHidden/>
          </w:rPr>
          <w:fldChar w:fldCharType="end"/>
        </w:r>
        <w:r w:rsidRPr="001B640E">
          <w:rPr>
            <w:rStyle w:val="Hyperlink"/>
            <w:noProof/>
          </w:rPr>
          <w:fldChar w:fldCharType="end"/>
        </w:r>
      </w:ins>
    </w:p>
    <w:p w14:paraId="329563AC" w14:textId="2E66C703" w:rsidR="0081777A" w:rsidRDefault="0081777A" w:rsidP="006A6F83">
      <w:pPr>
        <w:pStyle w:val="TOC1"/>
        <w:rPr>
          <w:ins w:id="50" w:author="Nigel Crowther1" w:date="2023-05-23T18:35:00Z"/>
          <w:rFonts w:eastAsiaTheme="minorEastAsia" w:cstheme="minorBidi"/>
          <w:noProof/>
          <w:sz w:val="22"/>
          <w:szCs w:val="22"/>
        </w:rPr>
      </w:pPr>
      <w:ins w:id="51"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"_Toc135759363"</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Lab 3 – The Tiered Service Pattern</w:t>
        </w:r>
        <w:r>
          <w:rPr>
            <w:noProof/>
            <w:webHidden/>
          </w:rPr>
          <w:tab/>
        </w:r>
        <w:r>
          <w:rPr>
            <w:noProof/>
            <w:webHidden/>
          </w:rPr>
          <w:fldChar w:fldCharType="begin"/>
        </w:r>
        <w:r>
          <w:rPr>
            <w:noProof/>
            <w:webHidden/>
          </w:rPr>
          <w:instrText xml:space="preserve"> PAGEREF _Toc135759363 \h </w:instrText>
        </w:r>
        <w:r>
          <w:rPr>
            <w:noProof/>
            <w:webHidden/>
          </w:rPr>
        </w:r>
      </w:ins>
      <w:r>
        <w:rPr>
          <w:noProof/>
          <w:webHidden/>
        </w:rPr>
        <w:fldChar w:fldCharType="separate"/>
      </w:r>
      <w:ins w:id="52" w:author="Nigel Crowther1" w:date="2023-05-23T18:40:00Z">
        <w:r w:rsidR="006A6F83">
          <w:rPr>
            <w:noProof/>
            <w:webHidden/>
          </w:rPr>
          <w:t>21</w:t>
        </w:r>
      </w:ins>
      <w:ins w:id="53" w:author="Nigel Crowther1" w:date="2023-05-23T18:35:00Z">
        <w:r>
          <w:rPr>
            <w:noProof/>
            <w:webHidden/>
          </w:rPr>
          <w:fldChar w:fldCharType="end"/>
        </w:r>
        <w:r w:rsidRPr="001B640E">
          <w:rPr>
            <w:rStyle w:val="Hyperlink"/>
            <w:noProof/>
          </w:rPr>
          <w:fldChar w:fldCharType="end"/>
        </w:r>
      </w:ins>
    </w:p>
    <w:p w14:paraId="281D827F" w14:textId="2E07985F" w:rsidR="0081777A" w:rsidRDefault="0081777A" w:rsidP="006A6F83">
      <w:pPr>
        <w:pStyle w:val="TOC1"/>
        <w:rPr>
          <w:ins w:id="54" w:author="Nigel Crowther1" w:date="2023-05-23T18:35:00Z"/>
          <w:rFonts w:eastAsiaTheme="minorEastAsia" w:cstheme="minorBidi"/>
          <w:noProof/>
        </w:rPr>
        <w:pPrChange w:id="55" w:author="Nigel Crowther1" w:date="2023-05-23T18:40:00Z">
          <w:pPr>
            <w:pStyle w:val="TOC2"/>
          </w:pPr>
        </w:pPrChange>
      </w:pPr>
      <w:ins w:id="56"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"_Toc135759364"</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Introduction</w:t>
        </w:r>
        <w:r>
          <w:rPr>
            <w:noProof/>
            <w:webHidden/>
          </w:rPr>
          <w:tab/>
        </w:r>
        <w:r>
          <w:rPr>
            <w:noProof/>
            <w:webHidden/>
          </w:rPr>
          <w:fldChar w:fldCharType="begin"/>
        </w:r>
        <w:r>
          <w:rPr>
            <w:noProof/>
            <w:webHidden/>
          </w:rPr>
          <w:instrText xml:space="preserve"> PAGEREF _Toc135759364 \h </w:instrText>
        </w:r>
        <w:r>
          <w:rPr>
            <w:noProof/>
            <w:webHidden/>
          </w:rPr>
        </w:r>
      </w:ins>
      <w:r>
        <w:rPr>
          <w:noProof/>
          <w:webHidden/>
        </w:rPr>
        <w:fldChar w:fldCharType="separate"/>
      </w:r>
      <w:ins w:id="57" w:author="Nigel Crowther1" w:date="2023-05-23T18:40:00Z">
        <w:r w:rsidR="006A6F83">
          <w:rPr>
            <w:noProof/>
            <w:webHidden/>
          </w:rPr>
          <w:t>21</w:t>
        </w:r>
      </w:ins>
      <w:ins w:id="58" w:author="Nigel Crowther1" w:date="2023-05-23T18:35:00Z">
        <w:r>
          <w:rPr>
            <w:noProof/>
            <w:webHidden/>
          </w:rPr>
          <w:fldChar w:fldCharType="end"/>
        </w:r>
        <w:r w:rsidRPr="001B640E">
          <w:rPr>
            <w:rStyle w:val="Hyperlink"/>
            <w:noProof/>
          </w:rPr>
          <w:fldChar w:fldCharType="end"/>
        </w:r>
      </w:ins>
    </w:p>
    <w:p w14:paraId="0F2400C8" w14:textId="1E109F24" w:rsidR="0081777A" w:rsidRDefault="0081777A" w:rsidP="006A6F83">
      <w:pPr>
        <w:pStyle w:val="TOC1"/>
        <w:rPr>
          <w:ins w:id="59" w:author="Nigel Crowther1" w:date="2023-05-23T18:35:00Z"/>
          <w:rFonts w:eastAsiaTheme="minorEastAsia" w:cstheme="minorBidi"/>
          <w:noProof/>
        </w:rPr>
        <w:pPrChange w:id="60" w:author="Nigel Crowther1" w:date="2023-05-23T18:40:00Z">
          <w:pPr>
            <w:pStyle w:val="TOC2"/>
          </w:pPr>
        </w:pPrChange>
      </w:pPr>
      <w:ins w:id="61"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"_Toc135759365"</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Instructions</w:t>
        </w:r>
        <w:r>
          <w:rPr>
            <w:noProof/>
            <w:webHidden/>
          </w:rPr>
          <w:tab/>
        </w:r>
        <w:r>
          <w:rPr>
            <w:noProof/>
            <w:webHidden/>
          </w:rPr>
          <w:fldChar w:fldCharType="begin"/>
        </w:r>
        <w:r>
          <w:rPr>
            <w:noProof/>
            <w:webHidden/>
          </w:rPr>
          <w:instrText xml:space="preserve"> PAGEREF _Toc135759365 \h </w:instrText>
        </w:r>
        <w:r>
          <w:rPr>
            <w:noProof/>
            <w:webHidden/>
          </w:rPr>
        </w:r>
      </w:ins>
      <w:r>
        <w:rPr>
          <w:noProof/>
          <w:webHidden/>
        </w:rPr>
        <w:fldChar w:fldCharType="separate"/>
      </w:r>
      <w:ins w:id="62" w:author="Nigel Crowther1" w:date="2023-05-23T18:40:00Z">
        <w:r w:rsidR="006A6F83">
          <w:rPr>
            <w:noProof/>
            <w:webHidden/>
          </w:rPr>
          <w:t>23</w:t>
        </w:r>
      </w:ins>
      <w:ins w:id="63" w:author="Nigel Crowther1" w:date="2023-05-23T18:35:00Z">
        <w:r>
          <w:rPr>
            <w:noProof/>
            <w:webHidden/>
          </w:rPr>
          <w:fldChar w:fldCharType="end"/>
        </w:r>
        <w:r w:rsidRPr="001B640E">
          <w:rPr>
            <w:rStyle w:val="Hyperlink"/>
            <w:noProof/>
          </w:rPr>
          <w:fldChar w:fldCharType="end"/>
        </w:r>
      </w:ins>
    </w:p>
    <w:p w14:paraId="733EA66F" w14:textId="23021942" w:rsidR="0081777A" w:rsidRDefault="0081777A" w:rsidP="006A6F83">
      <w:pPr>
        <w:pStyle w:val="TOC1"/>
        <w:rPr>
          <w:ins w:id="64" w:author="Nigel Crowther1" w:date="2023-05-23T18:35:00Z"/>
          <w:rFonts w:eastAsiaTheme="minorEastAsia" w:cstheme="minorBidi"/>
          <w:noProof/>
        </w:rPr>
        <w:pPrChange w:id="65" w:author="Nigel Crowther1" w:date="2023-05-23T18:40:00Z">
          <w:pPr>
            <w:pStyle w:val="TOC2"/>
          </w:pPr>
        </w:pPrChange>
      </w:pPr>
      <w:ins w:id="66"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"_Toc135759366"</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Conclusion</w:t>
        </w:r>
        <w:r>
          <w:rPr>
            <w:noProof/>
            <w:webHidden/>
          </w:rPr>
          <w:tab/>
        </w:r>
        <w:r>
          <w:rPr>
            <w:noProof/>
            <w:webHidden/>
          </w:rPr>
          <w:fldChar w:fldCharType="begin"/>
        </w:r>
        <w:r>
          <w:rPr>
            <w:noProof/>
            <w:webHidden/>
          </w:rPr>
          <w:instrText xml:space="preserve"> PAGEREF _Toc135759366 \h </w:instrText>
        </w:r>
        <w:r>
          <w:rPr>
            <w:noProof/>
            <w:webHidden/>
          </w:rPr>
        </w:r>
      </w:ins>
      <w:r>
        <w:rPr>
          <w:noProof/>
          <w:webHidden/>
        </w:rPr>
        <w:fldChar w:fldCharType="separate"/>
      </w:r>
      <w:ins w:id="67" w:author="Nigel Crowther1" w:date="2023-05-23T18:40:00Z">
        <w:r w:rsidR="006A6F83">
          <w:rPr>
            <w:noProof/>
            <w:webHidden/>
          </w:rPr>
          <w:t>25</w:t>
        </w:r>
      </w:ins>
      <w:ins w:id="68" w:author="Nigel Crowther1" w:date="2023-05-23T18:35:00Z">
        <w:r>
          <w:rPr>
            <w:noProof/>
            <w:webHidden/>
          </w:rPr>
          <w:fldChar w:fldCharType="end"/>
        </w:r>
        <w:r w:rsidRPr="001B640E">
          <w:rPr>
            <w:rStyle w:val="Hyperlink"/>
            <w:noProof/>
          </w:rPr>
          <w:fldChar w:fldCharType="end"/>
        </w:r>
      </w:ins>
    </w:p>
    <w:p w14:paraId="4583EFDA" w14:textId="7FE58CA2" w:rsidR="0081777A" w:rsidRDefault="0081777A" w:rsidP="006A6F83">
      <w:pPr>
        <w:pStyle w:val="TOC1"/>
        <w:rPr>
          <w:ins w:id="69" w:author="Nigel Crowther1" w:date="2023-05-23T18:35:00Z"/>
          <w:rFonts w:eastAsiaTheme="minorEastAsia" w:cstheme="minorBidi"/>
          <w:noProof/>
          <w:sz w:val="22"/>
          <w:szCs w:val="22"/>
        </w:rPr>
      </w:pPr>
      <w:ins w:id="70"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"_Toc135759367"</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Lab 4 – The Index Pattern</w:t>
        </w:r>
        <w:r>
          <w:rPr>
            <w:noProof/>
            <w:webHidden/>
          </w:rPr>
          <w:tab/>
        </w:r>
        <w:r>
          <w:rPr>
            <w:noProof/>
            <w:webHidden/>
          </w:rPr>
          <w:fldChar w:fldCharType="begin"/>
        </w:r>
        <w:r>
          <w:rPr>
            <w:noProof/>
            <w:webHidden/>
          </w:rPr>
          <w:instrText xml:space="preserve"> PAGEREF _Toc135759367 \h </w:instrText>
        </w:r>
        <w:r>
          <w:rPr>
            <w:noProof/>
            <w:webHidden/>
          </w:rPr>
        </w:r>
      </w:ins>
      <w:r>
        <w:rPr>
          <w:noProof/>
          <w:webHidden/>
        </w:rPr>
        <w:fldChar w:fldCharType="separate"/>
      </w:r>
      <w:ins w:id="71" w:author="Nigel Crowther1" w:date="2023-05-23T18:40:00Z">
        <w:r w:rsidR="006A6F83">
          <w:rPr>
            <w:noProof/>
            <w:webHidden/>
          </w:rPr>
          <w:t>26</w:t>
        </w:r>
      </w:ins>
      <w:ins w:id="72" w:author="Nigel Crowther1" w:date="2023-05-23T18:35:00Z">
        <w:r>
          <w:rPr>
            <w:noProof/>
            <w:webHidden/>
          </w:rPr>
          <w:fldChar w:fldCharType="end"/>
        </w:r>
        <w:r w:rsidRPr="001B640E">
          <w:rPr>
            <w:rStyle w:val="Hyperlink"/>
            <w:noProof/>
          </w:rPr>
          <w:fldChar w:fldCharType="end"/>
        </w:r>
      </w:ins>
    </w:p>
    <w:p w14:paraId="71955E07" w14:textId="56677118" w:rsidR="0081777A" w:rsidRDefault="0081777A" w:rsidP="006A6F83">
      <w:pPr>
        <w:pStyle w:val="TOC1"/>
        <w:rPr>
          <w:ins w:id="73" w:author="Nigel Crowther1" w:date="2023-05-23T18:35:00Z"/>
          <w:rFonts w:eastAsiaTheme="minorEastAsia" w:cstheme="minorBidi"/>
          <w:noProof/>
        </w:rPr>
        <w:pPrChange w:id="74" w:author="Nigel Crowther1" w:date="2023-05-23T18:40:00Z">
          <w:pPr>
            <w:pStyle w:val="TOC2"/>
          </w:pPr>
        </w:pPrChange>
      </w:pPr>
      <w:ins w:id="75"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"_Toc135759368"</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Introduction</w:t>
        </w:r>
        <w:r>
          <w:rPr>
            <w:noProof/>
            <w:webHidden/>
          </w:rPr>
          <w:tab/>
        </w:r>
        <w:r>
          <w:rPr>
            <w:noProof/>
            <w:webHidden/>
          </w:rPr>
          <w:fldChar w:fldCharType="begin"/>
        </w:r>
        <w:r>
          <w:rPr>
            <w:noProof/>
            <w:webHidden/>
          </w:rPr>
          <w:instrText xml:space="preserve"> PAGEREF _Toc135759368 \h </w:instrText>
        </w:r>
        <w:r>
          <w:rPr>
            <w:noProof/>
            <w:webHidden/>
          </w:rPr>
        </w:r>
      </w:ins>
      <w:r>
        <w:rPr>
          <w:noProof/>
          <w:webHidden/>
        </w:rPr>
        <w:fldChar w:fldCharType="separate"/>
      </w:r>
      <w:ins w:id="76" w:author="Nigel Crowther1" w:date="2023-05-23T18:40:00Z">
        <w:r w:rsidR="006A6F83">
          <w:rPr>
            <w:noProof/>
            <w:webHidden/>
          </w:rPr>
          <w:t>26</w:t>
        </w:r>
      </w:ins>
      <w:ins w:id="77" w:author="Nigel Crowther1" w:date="2023-05-23T18:35:00Z">
        <w:r>
          <w:rPr>
            <w:noProof/>
            <w:webHidden/>
          </w:rPr>
          <w:fldChar w:fldCharType="end"/>
        </w:r>
        <w:r w:rsidRPr="001B640E">
          <w:rPr>
            <w:rStyle w:val="Hyperlink"/>
            <w:noProof/>
          </w:rPr>
          <w:fldChar w:fldCharType="end"/>
        </w:r>
      </w:ins>
    </w:p>
    <w:p w14:paraId="0A451899" w14:textId="64C94CD6" w:rsidR="0081777A" w:rsidRDefault="0081777A" w:rsidP="006A6F83">
      <w:pPr>
        <w:pStyle w:val="TOC1"/>
        <w:rPr>
          <w:ins w:id="78" w:author="Nigel Crowther1" w:date="2023-05-23T18:35:00Z"/>
          <w:rFonts w:eastAsiaTheme="minorEastAsia" w:cstheme="minorBidi"/>
          <w:noProof/>
        </w:rPr>
        <w:pPrChange w:id="79" w:author="Nigel Crowther1" w:date="2023-05-23T18:40:00Z">
          <w:pPr>
            <w:pStyle w:val="TOC2"/>
          </w:pPr>
        </w:pPrChange>
      </w:pPr>
      <w:ins w:id="80"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"_Toc135759369"</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Instructions</w:t>
        </w:r>
        <w:r>
          <w:rPr>
            <w:noProof/>
            <w:webHidden/>
          </w:rPr>
          <w:tab/>
        </w:r>
        <w:r>
          <w:rPr>
            <w:noProof/>
            <w:webHidden/>
          </w:rPr>
          <w:fldChar w:fldCharType="begin"/>
        </w:r>
        <w:r>
          <w:rPr>
            <w:noProof/>
            <w:webHidden/>
          </w:rPr>
          <w:instrText xml:space="preserve"> PAGEREF _Toc135759369 \h </w:instrText>
        </w:r>
        <w:r>
          <w:rPr>
            <w:noProof/>
            <w:webHidden/>
          </w:rPr>
        </w:r>
      </w:ins>
      <w:r>
        <w:rPr>
          <w:noProof/>
          <w:webHidden/>
        </w:rPr>
        <w:fldChar w:fldCharType="separate"/>
      </w:r>
      <w:ins w:id="81" w:author="Nigel Crowther1" w:date="2023-05-23T18:40:00Z">
        <w:r w:rsidR="006A6F83">
          <w:rPr>
            <w:noProof/>
            <w:webHidden/>
          </w:rPr>
          <w:t>28</w:t>
        </w:r>
      </w:ins>
      <w:ins w:id="82" w:author="Nigel Crowther1" w:date="2023-05-23T18:35:00Z">
        <w:r>
          <w:rPr>
            <w:noProof/>
            <w:webHidden/>
          </w:rPr>
          <w:fldChar w:fldCharType="end"/>
        </w:r>
        <w:r w:rsidRPr="001B640E">
          <w:rPr>
            <w:rStyle w:val="Hyperlink"/>
            <w:noProof/>
          </w:rPr>
          <w:fldChar w:fldCharType="end"/>
        </w:r>
      </w:ins>
    </w:p>
    <w:p w14:paraId="17CD6859" w14:textId="1B39B161" w:rsidR="0081777A" w:rsidRDefault="0081777A" w:rsidP="006A6F83">
      <w:pPr>
        <w:pStyle w:val="TOC1"/>
        <w:rPr>
          <w:ins w:id="83" w:author="Nigel Crowther1" w:date="2023-05-23T18:35:00Z"/>
          <w:rFonts w:eastAsiaTheme="minorEastAsia" w:cstheme="minorBidi"/>
          <w:noProof/>
        </w:rPr>
        <w:pPrChange w:id="84" w:author="Nigel Crowther1" w:date="2023-05-23T18:40:00Z">
          <w:pPr>
            <w:pStyle w:val="TOC2"/>
          </w:pPr>
        </w:pPrChange>
      </w:pPr>
      <w:ins w:id="85"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"_Toc135759370"</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Conclusion</w:t>
        </w:r>
        <w:r>
          <w:rPr>
            <w:noProof/>
            <w:webHidden/>
          </w:rPr>
          <w:tab/>
        </w:r>
        <w:r>
          <w:rPr>
            <w:noProof/>
            <w:webHidden/>
          </w:rPr>
          <w:fldChar w:fldCharType="begin"/>
        </w:r>
        <w:r>
          <w:rPr>
            <w:noProof/>
            <w:webHidden/>
          </w:rPr>
          <w:instrText xml:space="preserve"> PAGEREF _Toc135759370 \h </w:instrText>
        </w:r>
        <w:r>
          <w:rPr>
            <w:noProof/>
            <w:webHidden/>
          </w:rPr>
        </w:r>
      </w:ins>
      <w:r>
        <w:rPr>
          <w:noProof/>
          <w:webHidden/>
        </w:rPr>
        <w:fldChar w:fldCharType="separate"/>
      </w:r>
      <w:ins w:id="86" w:author="Nigel Crowther1" w:date="2023-05-23T18:40:00Z">
        <w:r w:rsidR="006A6F83">
          <w:rPr>
            <w:noProof/>
            <w:webHidden/>
          </w:rPr>
          <w:t>32</w:t>
        </w:r>
      </w:ins>
      <w:ins w:id="87" w:author="Nigel Crowther1" w:date="2023-05-23T18:35:00Z">
        <w:r>
          <w:rPr>
            <w:noProof/>
            <w:webHidden/>
          </w:rPr>
          <w:fldChar w:fldCharType="end"/>
        </w:r>
        <w:r w:rsidRPr="001B640E">
          <w:rPr>
            <w:rStyle w:val="Hyperlink"/>
            <w:noProof/>
          </w:rPr>
          <w:fldChar w:fldCharType="end"/>
        </w:r>
      </w:ins>
    </w:p>
    <w:p w14:paraId="3E28CBBD" w14:textId="05446AC9" w:rsidR="0081777A" w:rsidRDefault="0081777A" w:rsidP="006A6F83">
      <w:pPr>
        <w:pStyle w:val="TOC1"/>
        <w:rPr>
          <w:ins w:id="88" w:author="Nigel Crowther1" w:date="2023-05-23T18:35:00Z"/>
          <w:rFonts w:eastAsiaTheme="minorEastAsia" w:cstheme="minorBidi"/>
          <w:noProof/>
          <w:sz w:val="22"/>
          <w:szCs w:val="22"/>
        </w:rPr>
      </w:pPr>
      <w:ins w:id="89"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"_Toc135759371"</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Lab 5 - Hit Policies</w:t>
        </w:r>
        <w:r>
          <w:rPr>
            <w:noProof/>
            <w:webHidden/>
          </w:rPr>
          <w:tab/>
        </w:r>
        <w:r>
          <w:rPr>
            <w:noProof/>
            <w:webHidden/>
          </w:rPr>
          <w:fldChar w:fldCharType="begin"/>
        </w:r>
        <w:r>
          <w:rPr>
            <w:noProof/>
            <w:webHidden/>
          </w:rPr>
          <w:instrText xml:space="preserve"> PAGEREF _Toc135759371 \h </w:instrText>
        </w:r>
        <w:r>
          <w:rPr>
            <w:noProof/>
            <w:webHidden/>
          </w:rPr>
        </w:r>
      </w:ins>
      <w:r>
        <w:rPr>
          <w:noProof/>
          <w:webHidden/>
        </w:rPr>
        <w:fldChar w:fldCharType="separate"/>
      </w:r>
      <w:ins w:id="90" w:author="Nigel Crowther1" w:date="2023-05-23T18:40:00Z">
        <w:r w:rsidR="006A6F83">
          <w:rPr>
            <w:noProof/>
            <w:webHidden/>
          </w:rPr>
          <w:t>33</w:t>
        </w:r>
      </w:ins>
      <w:ins w:id="91" w:author="Nigel Crowther1" w:date="2023-05-23T18:35:00Z">
        <w:r>
          <w:rPr>
            <w:noProof/>
            <w:webHidden/>
          </w:rPr>
          <w:fldChar w:fldCharType="end"/>
        </w:r>
        <w:r w:rsidRPr="001B640E">
          <w:rPr>
            <w:rStyle w:val="Hyperlink"/>
            <w:noProof/>
          </w:rPr>
          <w:fldChar w:fldCharType="end"/>
        </w:r>
      </w:ins>
    </w:p>
    <w:p w14:paraId="3E1CEE59" w14:textId="11B36837" w:rsidR="0081777A" w:rsidRDefault="0081777A" w:rsidP="006A6F83">
      <w:pPr>
        <w:pStyle w:val="TOC1"/>
        <w:rPr>
          <w:ins w:id="92" w:author="Nigel Crowther1" w:date="2023-05-23T18:35:00Z"/>
          <w:rFonts w:eastAsiaTheme="minorEastAsia" w:cstheme="minorBidi"/>
          <w:noProof/>
        </w:rPr>
        <w:pPrChange w:id="93" w:author="Nigel Crowther1" w:date="2023-05-23T18:40:00Z">
          <w:pPr>
            <w:pStyle w:val="TOC2"/>
          </w:pPr>
        </w:pPrChange>
      </w:pPr>
      <w:ins w:id="94"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"_Toc135759372"</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Introduction</w:t>
        </w:r>
        <w:r>
          <w:rPr>
            <w:noProof/>
            <w:webHidden/>
          </w:rPr>
          <w:tab/>
        </w:r>
        <w:r>
          <w:rPr>
            <w:noProof/>
            <w:webHidden/>
          </w:rPr>
          <w:fldChar w:fldCharType="begin"/>
        </w:r>
        <w:r>
          <w:rPr>
            <w:noProof/>
            <w:webHidden/>
          </w:rPr>
          <w:instrText xml:space="preserve"> PAGEREF _Toc135759372 \h </w:instrText>
        </w:r>
        <w:r>
          <w:rPr>
            <w:noProof/>
            <w:webHidden/>
          </w:rPr>
        </w:r>
      </w:ins>
      <w:r>
        <w:rPr>
          <w:noProof/>
          <w:webHidden/>
        </w:rPr>
        <w:fldChar w:fldCharType="separate"/>
      </w:r>
      <w:ins w:id="95" w:author="Nigel Crowther1" w:date="2023-05-23T18:40:00Z">
        <w:r w:rsidR="006A6F83">
          <w:rPr>
            <w:noProof/>
            <w:webHidden/>
          </w:rPr>
          <w:t>33</w:t>
        </w:r>
      </w:ins>
      <w:ins w:id="96" w:author="Nigel Crowther1" w:date="2023-05-23T18:35:00Z">
        <w:r>
          <w:rPr>
            <w:noProof/>
            <w:webHidden/>
          </w:rPr>
          <w:fldChar w:fldCharType="end"/>
        </w:r>
        <w:r w:rsidRPr="001B640E">
          <w:rPr>
            <w:rStyle w:val="Hyperlink"/>
            <w:noProof/>
          </w:rPr>
          <w:fldChar w:fldCharType="end"/>
        </w:r>
      </w:ins>
    </w:p>
    <w:p w14:paraId="76F09A41" w14:textId="7F6C6BF0" w:rsidR="0081777A" w:rsidRDefault="0081777A" w:rsidP="006A6F83">
      <w:pPr>
        <w:pStyle w:val="TOC1"/>
        <w:rPr>
          <w:ins w:id="97" w:author="Nigel Crowther1" w:date="2023-05-23T18:35:00Z"/>
          <w:rFonts w:eastAsiaTheme="minorEastAsia" w:cstheme="minorBidi"/>
          <w:noProof/>
        </w:rPr>
        <w:pPrChange w:id="98" w:author="Nigel Crowther1" w:date="2023-05-23T18:40:00Z">
          <w:pPr>
            <w:pStyle w:val="TOC2"/>
          </w:pPr>
        </w:pPrChange>
      </w:pPr>
      <w:ins w:id="99"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"_Toc135759373"</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Instructions</w:t>
        </w:r>
        <w:r>
          <w:rPr>
            <w:noProof/>
            <w:webHidden/>
          </w:rPr>
          <w:tab/>
        </w:r>
        <w:r>
          <w:rPr>
            <w:noProof/>
            <w:webHidden/>
          </w:rPr>
          <w:fldChar w:fldCharType="begin"/>
        </w:r>
        <w:r>
          <w:rPr>
            <w:noProof/>
            <w:webHidden/>
          </w:rPr>
          <w:instrText xml:space="preserve"> PAGEREF _Toc135759373 \h </w:instrText>
        </w:r>
        <w:r>
          <w:rPr>
            <w:noProof/>
            <w:webHidden/>
          </w:rPr>
        </w:r>
      </w:ins>
      <w:r>
        <w:rPr>
          <w:noProof/>
          <w:webHidden/>
        </w:rPr>
        <w:fldChar w:fldCharType="separate"/>
      </w:r>
      <w:ins w:id="100" w:author="Nigel Crowther1" w:date="2023-05-23T18:40:00Z">
        <w:r w:rsidR="006A6F83">
          <w:rPr>
            <w:noProof/>
            <w:webHidden/>
          </w:rPr>
          <w:t>35</w:t>
        </w:r>
      </w:ins>
      <w:ins w:id="101" w:author="Nigel Crowther1" w:date="2023-05-23T18:35:00Z">
        <w:r>
          <w:rPr>
            <w:noProof/>
            <w:webHidden/>
          </w:rPr>
          <w:fldChar w:fldCharType="end"/>
        </w:r>
        <w:r w:rsidRPr="001B640E">
          <w:rPr>
            <w:rStyle w:val="Hyperlink"/>
            <w:noProof/>
          </w:rPr>
          <w:fldChar w:fldCharType="end"/>
        </w:r>
      </w:ins>
    </w:p>
    <w:p w14:paraId="075AAC39" w14:textId="2E6C181B" w:rsidR="0081777A" w:rsidRDefault="0081777A" w:rsidP="006A6F83">
      <w:pPr>
        <w:pStyle w:val="TOC1"/>
        <w:rPr>
          <w:ins w:id="102" w:author="Nigel Crowther1" w:date="2023-05-23T18:35:00Z"/>
          <w:rFonts w:eastAsiaTheme="minorEastAsia" w:cstheme="minorBidi"/>
          <w:noProof/>
          <w:sz w:val="22"/>
          <w:szCs w:val="22"/>
        </w:rPr>
        <w:pPrChange w:id="103" w:author="Nigel Crowther1" w:date="2023-05-23T18:40:00Z">
          <w:pPr>
            <w:pStyle w:val="TOC3"/>
            <w:tabs>
              <w:tab w:val="right" w:leader="dot" w:pos="9736"/>
            </w:tabs>
          </w:pPr>
        </w:pPrChange>
      </w:pPr>
      <w:ins w:id="104"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"_Toc135759374"</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Unique Policy</w:t>
        </w:r>
        <w:r>
          <w:rPr>
            <w:noProof/>
            <w:webHidden/>
          </w:rPr>
          <w:tab/>
        </w:r>
        <w:r>
          <w:rPr>
            <w:noProof/>
            <w:webHidden/>
          </w:rPr>
          <w:fldChar w:fldCharType="begin"/>
        </w:r>
        <w:r>
          <w:rPr>
            <w:noProof/>
            <w:webHidden/>
          </w:rPr>
          <w:instrText xml:space="preserve"> PAGEREF _Toc135759374 \h </w:instrText>
        </w:r>
        <w:r>
          <w:rPr>
            <w:noProof/>
            <w:webHidden/>
          </w:rPr>
        </w:r>
      </w:ins>
      <w:r>
        <w:rPr>
          <w:noProof/>
          <w:webHidden/>
        </w:rPr>
        <w:fldChar w:fldCharType="separate"/>
      </w:r>
      <w:ins w:id="105" w:author="Nigel Crowther1" w:date="2023-05-23T18:40:00Z">
        <w:r w:rsidR="006A6F83">
          <w:rPr>
            <w:noProof/>
            <w:webHidden/>
          </w:rPr>
          <w:t>35</w:t>
        </w:r>
      </w:ins>
      <w:ins w:id="106" w:author="Nigel Crowther1" w:date="2023-05-23T18:35:00Z">
        <w:r>
          <w:rPr>
            <w:noProof/>
            <w:webHidden/>
          </w:rPr>
          <w:fldChar w:fldCharType="end"/>
        </w:r>
        <w:r w:rsidRPr="001B640E">
          <w:rPr>
            <w:rStyle w:val="Hyperlink"/>
            <w:noProof/>
          </w:rPr>
          <w:fldChar w:fldCharType="end"/>
        </w:r>
      </w:ins>
    </w:p>
    <w:p w14:paraId="3C8DBCE1" w14:textId="1928CEA3" w:rsidR="0081777A" w:rsidRDefault="0081777A" w:rsidP="006A6F83">
      <w:pPr>
        <w:pStyle w:val="TOC1"/>
        <w:rPr>
          <w:ins w:id="107" w:author="Nigel Crowther1" w:date="2023-05-23T18:35:00Z"/>
          <w:rFonts w:eastAsiaTheme="minorEastAsia" w:cstheme="minorBidi"/>
          <w:noProof/>
          <w:sz w:val="22"/>
          <w:szCs w:val="22"/>
        </w:rPr>
        <w:pPrChange w:id="108" w:author="Nigel Crowther1" w:date="2023-05-23T18:40:00Z">
          <w:pPr>
            <w:pStyle w:val="TOC3"/>
            <w:tabs>
              <w:tab w:val="right" w:leader="dot" w:pos="9736"/>
            </w:tabs>
          </w:pPr>
        </w:pPrChange>
      </w:pPr>
      <w:ins w:id="109"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"_Toc135759375"</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Any Policy</w:t>
        </w:r>
        <w:r>
          <w:rPr>
            <w:noProof/>
            <w:webHidden/>
          </w:rPr>
          <w:tab/>
        </w:r>
        <w:r>
          <w:rPr>
            <w:noProof/>
            <w:webHidden/>
          </w:rPr>
          <w:fldChar w:fldCharType="begin"/>
        </w:r>
        <w:r>
          <w:rPr>
            <w:noProof/>
            <w:webHidden/>
          </w:rPr>
          <w:instrText xml:space="preserve"> PAGEREF _Toc135759375 \h </w:instrText>
        </w:r>
        <w:r>
          <w:rPr>
            <w:noProof/>
            <w:webHidden/>
          </w:rPr>
        </w:r>
      </w:ins>
      <w:r>
        <w:rPr>
          <w:noProof/>
          <w:webHidden/>
        </w:rPr>
        <w:fldChar w:fldCharType="separate"/>
      </w:r>
      <w:ins w:id="110" w:author="Nigel Crowther1" w:date="2023-05-23T18:40:00Z">
        <w:r w:rsidR="006A6F83">
          <w:rPr>
            <w:noProof/>
            <w:webHidden/>
          </w:rPr>
          <w:t>38</w:t>
        </w:r>
      </w:ins>
      <w:ins w:id="111" w:author="Nigel Crowther1" w:date="2023-05-23T18:35:00Z">
        <w:r>
          <w:rPr>
            <w:noProof/>
            <w:webHidden/>
          </w:rPr>
          <w:fldChar w:fldCharType="end"/>
        </w:r>
        <w:r w:rsidRPr="001B640E">
          <w:rPr>
            <w:rStyle w:val="Hyperlink"/>
            <w:noProof/>
          </w:rPr>
          <w:fldChar w:fldCharType="end"/>
        </w:r>
      </w:ins>
    </w:p>
    <w:p w14:paraId="2493EA18" w14:textId="0F556106" w:rsidR="0081777A" w:rsidRDefault="0081777A" w:rsidP="006A6F83">
      <w:pPr>
        <w:pStyle w:val="TOC1"/>
        <w:rPr>
          <w:ins w:id="112" w:author="Nigel Crowther1" w:date="2023-05-23T18:35:00Z"/>
          <w:rFonts w:eastAsiaTheme="minorEastAsia" w:cstheme="minorBidi"/>
          <w:noProof/>
          <w:sz w:val="22"/>
          <w:szCs w:val="22"/>
        </w:rPr>
        <w:pPrChange w:id="113" w:author="Nigel Crowther1" w:date="2023-05-23T18:40:00Z">
          <w:pPr>
            <w:pStyle w:val="TOC3"/>
            <w:tabs>
              <w:tab w:val="right" w:leader="dot" w:pos="9736"/>
            </w:tabs>
          </w:pPr>
        </w:pPrChange>
      </w:pPr>
      <w:ins w:id="114"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"_Toc135759376"</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First Policy</w:t>
        </w:r>
        <w:r>
          <w:rPr>
            <w:noProof/>
            <w:webHidden/>
          </w:rPr>
          <w:tab/>
        </w:r>
        <w:r>
          <w:rPr>
            <w:noProof/>
            <w:webHidden/>
          </w:rPr>
          <w:fldChar w:fldCharType="begin"/>
        </w:r>
        <w:r>
          <w:rPr>
            <w:noProof/>
            <w:webHidden/>
          </w:rPr>
          <w:instrText xml:space="preserve"> PAGEREF _Toc135759376 \h </w:instrText>
        </w:r>
        <w:r>
          <w:rPr>
            <w:noProof/>
            <w:webHidden/>
          </w:rPr>
        </w:r>
      </w:ins>
      <w:r>
        <w:rPr>
          <w:noProof/>
          <w:webHidden/>
        </w:rPr>
        <w:fldChar w:fldCharType="separate"/>
      </w:r>
      <w:ins w:id="115" w:author="Nigel Crowther1" w:date="2023-05-23T18:40:00Z">
        <w:r w:rsidR="006A6F83">
          <w:rPr>
            <w:noProof/>
            <w:webHidden/>
          </w:rPr>
          <w:t>40</w:t>
        </w:r>
      </w:ins>
      <w:ins w:id="116" w:author="Nigel Crowther1" w:date="2023-05-23T18:35:00Z">
        <w:r>
          <w:rPr>
            <w:noProof/>
            <w:webHidden/>
          </w:rPr>
          <w:fldChar w:fldCharType="end"/>
        </w:r>
        <w:r w:rsidRPr="001B640E">
          <w:rPr>
            <w:rStyle w:val="Hyperlink"/>
            <w:noProof/>
          </w:rPr>
          <w:fldChar w:fldCharType="end"/>
        </w:r>
      </w:ins>
    </w:p>
    <w:p w14:paraId="598852D7" w14:textId="68D115E7" w:rsidR="0081777A" w:rsidRDefault="0081777A" w:rsidP="006A6F83">
      <w:pPr>
        <w:pStyle w:val="TOC1"/>
        <w:rPr>
          <w:ins w:id="117" w:author="Nigel Crowther1" w:date="2023-05-23T18:35:00Z"/>
          <w:rFonts w:eastAsiaTheme="minorEastAsia" w:cstheme="minorBidi"/>
          <w:noProof/>
          <w:sz w:val="22"/>
          <w:szCs w:val="22"/>
        </w:rPr>
        <w:pPrChange w:id="118" w:author="Nigel Crowther1" w:date="2023-05-23T18:40:00Z">
          <w:pPr>
            <w:pStyle w:val="TOC3"/>
            <w:tabs>
              <w:tab w:val="right" w:leader="dot" w:pos="9736"/>
            </w:tabs>
          </w:pPr>
        </w:pPrChange>
      </w:pPr>
      <w:ins w:id="119"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"_Toc135759377"</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String Collection policy</w:t>
        </w:r>
        <w:r>
          <w:rPr>
            <w:noProof/>
            <w:webHidden/>
          </w:rPr>
          <w:tab/>
        </w:r>
        <w:r>
          <w:rPr>
            <w:noProof/>
            <w:webHidden/>
          </w:rPr>
          <w:fldChar w:fldCharType="begin"/>
        </w:r>
        <w:r>
          <w:rPr>
            <w:noProof/>
            <w:webHidden/>
          </w:rPr>
          <w:instrText xml:space="preserve"> PAGEREF _Toc135759377 \h </w:instrText>
        </w:r>
        <w:r>
          <w:rPr>
            <w:noProof/>
            <w:webHidden/>
          </w:rPr>
        </w:r>
      </w:ins>
      <w:r>
        <w:rPr>
          <w:noProof/>
          <w:webHidden/>
        </w:rPr>
        <w:fldChar w:fldCharType="separate"/>
      </w:r>
      <w:ins w:id="120" w:author="Nigel Crowther1" w:date="2023-05-23T18:40:00Z">
        <w:r w:rsidR="006A6F83">
          <w:rPr>
            <w:noProof/>
            <w:webHidden/>
          </w:rPr>
          <w:t>41</w:t>
        </w:r>
      </w:ins>
      <w:ins w:id="121" w:author="Nigel Crowther1" w:date="2023-05-23T18:35:00Z">
        <w:r>
          <w:rPr>
            <w:noProof/>
            <w:webHidden/>
          </w:rPr>
          <w:fldChar w:fldCharType="end"/>
        </w:r>
        <w:r w:rsidRPr="001B640E">
          <w:rPr>
            <w:rStyle w:val="Hyperlink"/>
            <w:noProof/>
          </w:rPr>
          <w:fldChar w:fldCharType="end"/>
        </w:r>
      </w:ins>
    </w:p>
    <w:p w14:paraId="5DDEDDD1" w14:textId="5F1DA9B6" w:rsidR="0081777A" w:rsidRDefault="0081777A" w:rsidP="006A6F83">
      <w:pPr>
        <w:pStyle w:val="TOC1"/>
        <w:rPr>
          <w:ins w:id="122" w:author="Nigel Crowther1" w:date="2023-05-23T18:35:00Z"/>
          <w:rFonts w:eastAsiaTheme="minorEastAsia" w:cstheme="minorBidi"/>
          <w:noProof/>
          <w:sz w:val="22"/>
          <w:szCs w:val="22"/>
        </w:rPr>
        <w:pPrChange w:id="123" w:author="Nigel Crowther1" w:date="2023-05-23T18:40:00Z">
          <w:pPr>
            <w:pStyle w:val="TOC3"/>
            <w:tabs>
              <w:tab w:val="right" w:leader="dot" w:pos="9736"/>
            </w:tabs>
          </w:pPr>
        </w:pPrChange>
      </w:pPr>
      <w:ins w:id="124"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"_Toc135759378"</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Numeric Collection policy</w:t>
        </w:r>
        <w:r>
          <w:rPr>
            <w:noProof/>
            <w:webHidden/>
          </w:rPr>
          <w:tab/>
        </w:r>
        <w:r>
          <w:rPr>
            <w:noProof/>
            <w:webHidden/>
          </w:rPr>
          <w:fldChar w:fldCharType="begin"/>
        </w:r>
        <w:r>
          <w:rPr>
            <w:noProof/>
            <w:webHidden/>
          </w:rPr>
          <w:instrText xml:space="preserve"> PAGEREF _Toc135759378 \h </w:instrText>
        </w:r>
        <w:r>
          <w:rPr>
            <w:noProof/>
            <w:webHidden/>
          </w:rPr>
        </w:r>
      </w:ins>
      <w:r>
        <w:rPr>
          <w:noProof/>
          <w:webHidden/>
        </w:rPr>
        <w:fldChar w:fldCharType="separate"/>
      </w:r>
      <w:ins w:id="125" w:author="Nigel Crowther1" w:date="2023-05-23T18:40:00Z">
        <w:r w:rsidR="006A6F83">
          <w:rPr>
            <w:noProof/>
            <w:webHidden/>
          </w:rPr>
          <w:t>43</w:t>
        </w:r>
      </w:ins>
      <w:ins w:id="126" w:author="Nigel Crowther1" w:date="2023-05-23T18:35:00Z">
        <w:r>
          <w:rPr>
            <w:noProof/>
            <w:webHidden/>
          </w:rPr>
          <w:fldChar w:fldCharType="end"/>
        </w:r>
        <w:r w:rsidRPr="001B640E">
          <w:rPr>
            <w:rStyle w:val="Hyperlink"/>
            <w:noProof/>
          </w:rPr>
          <w:fldChar w:fldCharType="end"/>
        </w:r>
      </w:ins>
    </w:p>
    <w:p w14:paraId="49F0815A" w14:textId="18F77679" w:rsidR="0081777A" w:rsidRDefault="0081777A" w:rsidP="006A6F83">
      <w:pPr>
        <w:pStyle w:val="TOC1"/>
        <w:rPr>
          <w:ins w:id="127" w:author="Nigel Crowther1" w:date="2023-05-23T18:35:00Z"/>
          <w:rFonts w:eastAsiaTheme="minorEastAsia" w:cstheme="minorBidi"/>
          <w:noProof/>
        </w:rPr>
        <w:pPrChange w:id="128" w:author="Nigel Crowther1" w:date="2023-05-23T18:40:00Z">
          <w:pPr>
            <w:pStyle w:val="TOC2"/>
          </w:pPr>
        </w:pPrChange>
      </w:pPr>
      <w:ins w:id="129"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"_Toc135759379"</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Conclusion</w:t>
        </w:r>
        <w:r>
          <w:rPr>
            <w:noProof/>
            <w:webHidden/>
          </w:rPr>
          <w:tab/>
        </w:r>
        <w:r>
          <w:rPr>
            <w:noProof/>
            <w:webHidden/>
          </w:rPr>
          <w:fldChar w:fldCharType="begin"/>
        </w:r>
        <w:r>
          <w:rPr>
            <w:noProof/>
            <w:webHidden/>
          </w:rPr>
          <w:instrText xml:space="preserve"> PAGEREF _Toc135759379 \h </w:instrText>
        </w:r>
        <w:r>
          <w:rPr>
            <w:noProof/>
            <w:webHidden/>
          </w:rPr>
        </w:r>
      </w:ins>
      <w:r>
        <w:rPr>
          <w:noProof/>
          <w:webHidden/>
        </w:rPr>
        <w:fldChar w:fldCharType="separate"/>
      </w:r>
      <w:ins w:id="130" w:author="Nigel Crowther1" w:date="2023-05-23T18:40:00Z">
        <w:r w:rsidR="006A6F83">
          <w:rPr>
            <w:noProof/>
            <w:webHidden/>
          </w:rPr>
          <w:t>44</w:t>
        </w:r>
      </w:ins>
      <w:ins w:id="131" w:author="Nigel Crowther1" w:date="2023-05-23T18:35:00Z">
        <w:r>
          <w:rPr>
            <w:noProof/>
            <w:webHidden/>
          </w:rPr>
          <w:fldChar w:fldCharType="end"/>
        </w:r>
        <w:r w:rsidRPr="001B640E">
          <w:rPr>
            <w:rStyle w:val="Hyperlink"/>
            <w:noProof/>
          </w:rPr>
          <w:fldChar w:fldCharType="end"/>
        </w:r>
      </w:ins>
    </w:p>
    <w:p w14:paraId="2A9F3F26" w14:textId="5E61461E" w:rsidR="0081777A" w:rsidRDefault="0081777A" w:rsidP="006A6F83">
      <w:pPr>
        <w:pStyle w:val="TOC1"/>
        <w:rPr>
          <w:ins w:id="132" w:author="Nigel Crowther1" w:date="2023-05-23T18:35:00Z"/>
          <w:rFonts w:eastAsiaTheme="minorEastAsia" w:cstheme="minorBidi"/>
          <w:noProof/>
          <w:sz w:val="22"/>
          <w:szCs w:val="22"/>
        </w:rPr>
      </w:pPr>
      <w:ins w:id="133"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"_Toc135759380"</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Lab 6 - Advanced DMN</w:t>
        </w:r>
        <w:r>
          <w:rPr>
            <w:noProof/>
            <w:webHidden/>
          </w:rPr>
          <w:tab/>
        </w:r>
        <w:r>
          <w:rPr>
            <w:noProof/>
            <w:webHidden/>
          </w:rPr>
          <w:fldChar w:fldCharType="begin"/>
        </w:r>
        <w:r>
          <w:rPr>
            <w:noProof/>
            <w:webHidden/>
          </w:rPr>
          <w:instrText xml:space="preserve"> PAGEREF _Toc135759380 \h </w:instrText>
        </w:r>
        <w:r>
          <w:rPr>
            <w:noProof/>
            <w:webHidden/>
          </w:rPr>
        </w:r>
      </w:ins>
      <w:r>
        <w:rPr>
          <w:noProof/>
          <w:webHidden/>
        </w:rPr>
        <w:fldChar w:fldCharType="separate"/>
      </w:r>
      <w:ins w:id="134" w:author="Nigel Crowther1" w:date="2023-05-23T18:40:00Z">
        <w:r w:rsidR="006A6F83">
          <w:rPr>
            <w:noProof/>
            <w:webHidden/>
          </w:rPr>
          <w:t>45</w:t>
        </w:r>
      </w:ins>
      <w:ins w:id="135" w:author="Nigel Crowther1" w:date="2023-05-23T18:35:00Z">
        <w:r>
          <w:rPr>
            <w:noProof/>
            <w:webHidden/>
          </w:rPr>
          <w:fldChar w:fldCharType="end"/>
        </w:r>
        <w:r w:rsidRPr="001B640E">
          <w:rPr>
            <w:rStyle w:val="Hyperlink"/>
            <w:noProof/>
          </w:rPr>
          <w:fldChar w:fldCharType="end"/>
        </w:r>
      </w:ins>
    </w:p>
    <w:p w14:paraId="3A466C66" w14:textId="29E18355" w:rsidR="0081777A" w:rsidRDefault="0081777A" w:rsidP="006A6F83">
      <w:pPr>
        <w:pStyle w:val="TOC1"/>
        <w:rPr>
          <w:ins w:id="136" w:author="Nigel Crowther1" w:date="2023-05-23T18:35:00Z"/>
          <w:rFonts w:eastAsiaTheme="minorEastAsia" w:cstheme="minorBidi"/>
          <w:noProof/>
        </w:rPr>
        <w:pPrChange w:id="137" w:author="Nigel Crowther1" w:date="2023-05-23T18:40:00Z">
          <w:pPr>
            <w:pStyle w:val="TOC2"/>
          </w:pPr>
        </w:pPrChange>
      </w:pPr>
      <w:ins w:id="138"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"_Toc135759381"</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Introduction</w:t>
        </w:r>
        <w:r>
          <w:rPr>
            <w:noProof/>
            <w:webHidden/>
          </w:rPr>
          <w:tab/>
        </w:r>
        <w:r>
          <w:rPr>
            <w:noProof/>
            <w:webHidden/>
          </w:rPr>
          <w:fldChar w:fldCharType="begin"/>
        </w:r>
        <w:r>
          <w:rPr>
            <w:noProof/>
            <w:webHidden/>
          </w:rPr>
          <w:instrText xml:space="preserve"> PAGEREF _Toc135759381 \h </w:instrText>
        </w:r>
        <w:r>
          <w:rPr>
            <w:noProof/>
            <w:webHidden/>
          </w:rPr>
        </w:r>
      </w:ins>
      <w:r>
        <w:rPr>
          <w:noProof/>
          <w:webHidden/>
        </w:rPr>
        <w:fldChar w:fldCharType="separate"/>
      </w:r>
      <w:ins w:id="139" w:author="Nigel Crowther1" w:date="2023-05-23T18:40:00Z">
        <w:r w:rsidR="006A6F83">
          <w:rPr>
            <w:noProof/>
            <w:webHidden/>
          </w:rPr>
          <w:t>45</w:t>
        </w:r>
      </w:ins>
      <w:ins w:id="140" w:author="Nigel Crowther1" w:date="2023-05-23T18:35:00Z">
        <w:r>
          <w:rPr>
            <w:noProof/>
            <w:webHidden/>
          </w:rPr>
          <w:fldChar w:fldCharType="end"/>
        </w:r>
        <w:r w:rsidRPr="001B640E">
          <w:rPr>
            <w:rStyle w:val="Hyperlink"/>
            <w:noProof/>
          </w:rPr>
          <w:fldChar w:fldCharType="end"/>
        </w:r>
      </w:ins>
    </w:p>
    <w:p w14:paraId="3AB9457E" w14:textId="59C71CD0" w:rsidR="0081777A" w:rsidRDefault="0081777A" w:rsidP="006A6F83">
      <w:pPr>
        <w:pStyle w:val="TOC1"/>
        <w:rPr>
          <w:ins w:id="141" w:author="Nigel Crowther1" w:date="2023-05-23T18:35:00Z"/>
          <w:rFonts w:eastAsiaTheme="minorEastAsia" w:cstheme="minorBidi"/>
          <w:noProof/>
        </w:rPr>
        <w:pPrChange w:id="142" w:author="Nigel Crowther1" w:date="2023-05-23T18:40:00Z">
          <w:pPr>
            <w:pStyle w:val="TOC2"/>
          </w:pPr>
        </w:pPrChange>
      </w:pPr>
      <w:ins w:id="143"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"_Toc135759382"</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Instructions</w:t>
        </w:r>
        <w:r>
          <w:rPr>
            <w:noProof/>
            <w:webHidden/>
          </w:rPr>
          <w:tab/>
        </w:r>
        <w:r>
          <w:rPr>
            <w:noProof/>
            <w:webHidden/>
          </w:rPr>
          <w:fldChar w:fldCharType="begin"/>
        </w:r>
        <w:r>
          <w:rPr>
            <w:noProof/>
            <w:webHidden/>
          </w:rPr>
          <w:instrText xml:space="preserve"> PAGEREF _Toc135759382 \h </w:instrText>
        </w:r>
        <w:r>
          <w:rPr>
            <w:noProof/>
            <w:webHidden/>
          </w:rPr>
        </w:r>
      </w:ins>
      <w:r>
        <w:rPr>
          <w:noProof/>
          <w:webHidden/>
        </w:rPr>
        <w:fldChar w:fldCharType="separate"/>
      </w:r>
      <w:ins w:id="144" w:author="Nigel Crowther1" w:date="2023-05-23T18:40:00Z">
        <w:r w:rsidR="006A6F83">
          <w:rPr>
            <w:noProof/>
            <w:webHidden/>
          </w:rPr>
          <w:t>45</w:t>
        </w:r>
      </w:ins>
      <w:ins w:id="145" w:author="Nigel Crowther1" w:date="2023-05-23T18:35:00Z">
        <w:r>
          <w:rPr>
            <w:noProof/>
            <w:webHidden/>
          </w:rPr>
          <w:fldChar w:fldCharType="end"/>
        </w:r>
        <w:r w:rsidRPr="001B640E">
          <w:rPr>
            <w:rStyle w:val="Hyperlink"/>
            <w:noProof/>
          </w:rPr>
          <w:fldChar w:fldCharType="end"/>
        </w:r>
      </w:ins>
    </w:p>
    <w:p w14:paraId="70ABD4B4" w14:textId="63C20F1F" w:rsidR="0081777A" w:rsidRDefault="0081777A" w:rsidP="006A6F83">
      <w:pPr>
        <w:pStyle w:val="TOC1"/>
        <w:rPr>
          <w:ins w:id="146" w:author="Nigel Crowther1" w:date="2023-05-23T18:35:00Z"/>
          <w:rFonts w:eastAsiaTheme="minorEastAsia" w:cstheme="minorBidi"/>
          <w:noProof/>
          <w:sz w:val="22"/>
          <w:szCs w:val="22"/>
        </w:rPr>
        <w:pPrChange w:id="147" w:author="Nigel Crowther1" w:date="2023-05-23T18:40:00Z">
          <w:pPr>
            <w:pStyle w:val="TOC3"/>
            <w:tabs>
              <w:tab w:val="right" w:leader="dot" w:pos="9736"/>
            </w:tabs>
          </w:pPr>
        </w:pPrChange>
      </w:pPr>
      <w:ins w:id="148"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"_Toc135759383"</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A Quick Tour of the Passenger Priority Service</w:t>
        </w:r>
        <w:r>
          <w:rPr>
            <w:noProof/>
            <w:webHidden/>
          </w:rPr>
          <w:tab/>
        </w:r>
        <w:r>
          <w:rPr>
            <w:noProof/>
            <w:webHidden/>
          </w:rPr>
          <w:fldChar w:fldCharType="begin"/>
        </w:r>
        <w:r>
          <w:rPr>
            <w:noProof/>
            <w:webHidden/>
          </w:rPr>
          <w:instrText xml:space="preserve"> PAGEREF _Toc135759383 \h </w:instrText>
        </w:r>
        <w:r>
          <w:rPr>
            <w:noProof/>
            <w:webHidden/>
          </w:rPr>
        </w:r>
      </w:ins>
      <w:r>
        <w:rPr>
          <w:noProof/>
          <w:webHidden/>
        </w:rPr>
        <w:fldChar w:fldCharType="separate"/>
      </w:r>
      <w:ins w:id="149" w:author="Nigel Crowther1" w:date="2023-05-23T18:40:00Z">
        <w:r w:rsidR="006A6F83">
          <w:rPr>
            <w:noProof/>
            <w:webHidden/>
          </w:rPr>
          <w:t>46</w:t>
        </w:r>
      </w:ins>
      <w:ins w:id="150" w:author="Nigel Crowther1" w:date="2023-05-23T18:35:00Z">
        <w:r>
          <w:rPr>
            <w:noProof/>
            <w:webHidden/>
          </w:rPr>
          <w:fldChar w:fldCharType="end"/>
        </w:r>
        <w:r w:rsidRPr="001B640E">
          <w:rPr>
            <w:rStyle w:val="Hyperlink"/>
            <w:noProof/>
          </w:rPr>
          <w:fldChar w:fldCharType="end"/>
        </w:r>
      </w:ins>
    </w:p>
    <w:p w14:paraId="0B0BE6BE" w14:textId="579628FD" w:rsidR="0081777A" w:rsidRDefault="0081777A" w:rsidP="006A6F83">
      <w:pPr>
        <w:pStyle w:val="TOC1"/>
        <w:rPr>
          <w:ins w:id="151" w:author="Nigel Crowther1" w:date="2023-05-23T18:35:00Z"/>
          <w:rFonts w:eastAsiaTheme="minorEastAsia" w:cstheme="minorBidi"/>
          <w:noProof/>
          <w:sz w:val="22"/>
          <w:szCs w:val="22"/>
        </w:rPr>
      </w:pPr>
      <w:ins w:id="152"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"_Toc135759416"</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3 Conclusion</w:t>
        </w:r>
        <w:r>
          <w:rPr>
            <w:noProof/>
            <w:webHidden/>
          </w:rPr>
          <w:tab/>
        </w:r>
        <w:r>
          <w:rPr>
            <w:noProof/>
            <w:webHidden/>
          </w:rPr>
          <w:fldChar w:fldCharType="begin"/>
        </w:r>
        <w:r>
          <w:rPr>
            <w:noProof/>
            <w:webHidden/>
          </w:rPr>
          <w:instrText xml:space="preserve"> PAGEREF _Toc135759416 \h </w:instrText>
        </w:r>
        <w:r>
          <w:rPr>
            <w:noProof/>
            <w:webHidden/>
          </w:rPr>
        </w:r>
      </w:ins>
      <w:r>
        <w:rPr>
          <w:noProof/>
          <w:webHidden/>
        </w:rPr>
        <w:fldChar w:fldCharType="separate"/>
      </w:r>
      <w:ins w:id="153" w:author="Nigel Crowther1" w:date="2023-05-23T18:40:00Z">
        <w:r w:rsidR="006A6F83">
          <w:rPr>
            <w:noProof/>
            <w:webHidden/>
          </w:rPr>
          <w:t>48</w:t>
        </w:r>
      </w:ins>
      <w:ins w:id="154" w:author="Nigel Crowther1" w:date="2023-05-23T18:35:00Z">
        <w:r>
          <w:rPr>
            <w:noProof/>
            <w:webHidden/>
          </w:rPr>
          <w:fldChar w:fldCharType="end"/>
        </w:r>
        <w:r w:rsidRPr="001B640E">
          <w:rPr>
            <w:rStyle w:val="Hyperlink"/>
            <w:noProof/>
          </w:rPr>
          <w:fldChar w:fldCharType="end"/>
        </w:r>
      </w:ins>
    </w:p>
    <w:p w14:paraId="629FC97C" w14:textId="00163E1D" w:rsidR="0081777A" w:rsidRDefault="0081777A" w:rsidP="006A6F83">
      <w:pPr>
        <w:pStyle w:val="TOC1"/>
        <w:rPr>
          <w:ins w:id="155" w:author="Nigel Crowther1" w:date="2023-05-23T18:35:00Z"/>
          <w:rFonts w:eastAsiaTheme="minorEastAsia" w:cstheme="minorBidi"/>
          <w:noProof/>
          <w:sz w:val="22"/>
          <w:szCs w:val="22"/>
        </w:rPr>
      </w:pPr>
      <w:ins w:id="156" w:author="Nigel Crowther1" w:date="2023-05-23T18:35:00Z">
        <w:r w:rsidRPr="001B640E">
          <w:rPr>
            <w:rStyle w:val="Hyperlink"/>
            <w:noProof/>
          </w:rPr>
          <w:lastRenderedPageBreak/>
          <w:fldChar w:fldCharType="begin"/>
        </w:r>
        <w:r w:rsidRPr="001B640E">
          <w:rPr>
            <w:rStyle w:val="Hyperlink"/>
            <w:noProof/>
          </w:rPr>
          <w:instrText xml:space="preserve"> </w:instrText>
        </w:r>
        <w:r>
          <w:rPr>
            <w:noProof/>
          </w:rPr>
          <w:instrText>HYPERLINK \l "_Toc135759417"</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4 Appendix A: Installing KIE Sandbox Extended Services</w:t>
        </w:r>
        <w:r>
          <w:rPr>
            <w:noProof/>
            <w:webHidden/>
          </w:rPr>
          <w:tab/>
        </w:r>
        <w:r>
          <w:rPr>
            <w:noProof/>
            <w:webHidden/>
          </w:rPr>
          <w:fldChar w:fldCharType="begin"/>
        </w:r>
        <w:r>
          <w:rPr>
            <w:noProof/>
            <w:webHidden/>
          </w:rPr>
          <w:instrText xml:space="preserve"> PAGEREF _Toc135759417 \h </w:instrText>
        </w:r>
        <w:r>
          <w:rPr>
            <w:noProof/>
            <w:webHidden/>
          </w:rPr>
        </w:r>
      </w:ins>
      <w:r>
        <w:rPr>
          <w:noProof/>
          <w:webHidden/>
        </w:rPr>
        <w:fldChar w:fldCharType="separate"/>
      </w:r>
      <w:ins w:id="157" w:author="Nigel Crowther1" w:date="2023-05-23T18:40:00Z">
        <w:r w:rsidR="006A6F83">
          <w:rPr>
            <w:noProof/>
            <w:webHidden/>
          </w:rPr>
          <w:t>49</w:t>
        </w:r>
      </w:ins>
      <w:ins w:id="158" w:author="Nigel Crowther1" w:date="2023-05-23T18:35:00Z">
        <w:r>
          <w:rPr>
            <w:noProof/>
            <w:webHidden/>
          </w:rPr>
          <w:fldChar w:fldCharType="end"/>
        </w:r>
        <w:r w:rsidRPr="001B640E">
          <w:rPr>
            <w:rStyle w:val="Hyperlink"/>
            <w:noProof/>
          </w:rPr>
          <w:fldChar w:fldCharType="end"/>
        </w:r>
      </w:ins>
    </w:p>
    <w:p w14:paraId="2701784F" w14:textId="36129C79" w:rsidR="0081777A" w:rsidRDefault="0081777A" w:rsidP="006A6F83">
      <w:pPr>
        <w:pStyle w:val="TOC1"/>
        <w:rPr>
          <w:ins w:id="159" w:author="Nigel Crowther1" w:date="2023-05-23T18:35:00Z"/>
          <w:rFonts w:eastAsiaTheme="minorEastAsia" w:cstheme="minorBidi"/>
          <w:noProof/>
          <w:sz w:val="22"/>
          <w:szCs w:val="22"/>
        </w:rPr>
      </w:pPr>
      <w:ins w:id="160" w:author="Nigel Crowther1" w:date="2023-05-23T18:35:00Z">
        <w:r w:rsidRPr="001B640E">
          <w:rPr>
            <w:rStyle w:val="Hyperlink"/>
            <w:noProof/>
          </w:rPr>
          <w:fldChar w:fldCharType="begin"/>
        </w:r>
        <w:r w:rsidRPr="001B640E">
          <w:rPr>
            <w:rStyle w:val="Hyperlink"/>
            <w:noProof/>
          </w:rPr>
          <w:instrText xml:space="preserve"> </w:instrText>
        </w:r>
        <w:r>
          <w:rPr>
            <w:noProof/>
          </w:rPr>
          <w:instrText>HYPERLINK \l "_Toc135759418"</w:instrText>
        </w:r>
        <w:r w:rsidRPr="001B640E">
          <w:rPr>
            <w:rStyle w:val="Hyperlink"/>
            <w:noProof/>
          </w:rPr>
          <w:instrText xml:space="preserve"> </w:instrText>
        </w:r>
        <w:r w:rsidRPr="001B640E">
          <w:rPr>
            <w:rStyle w:val="Hyperlink"/>
            <w:noProof/>
          </w:rPr>
        </w:r>
        <w:r w:rsidRPr="001B640E">
          <w:rPr>
            <w:rStyle w:val="Hyperlink"/>
            <w:noProof/>
          </w:rPr>
          <w:fldChar w:fldCharType="separate"/>
        </w:r>
        <w:r w:rsidRPr="001B640E">
          <w:rPr>
            <w:rStyle w:val="Hyperlink"/>
            <w:noProof/>
          </w:rPr>
          <w:t>5 Appendix B: Clearing the KIE Sandbox Cache</w:t>
        </w:r>
        <w:r>
          <w:rPr>
            <w:noProof/>
            <w:webHidden/>
          </w:rPr>
          <w:tab/>
        </w:r>
        <w:r>
          <w:rPr>
            <w:noProof/>
            <w:webHidden/>
          </w:rPr>
          <w:fldChar w:fldCharType="begin"/>
        </w:r>
        <w:r>
          <w:rPr>
            <w:noProof/>
            <w:webHidden/>
          </w:rPr>
          <w:instrText xml:space="preserve"> PAGEREF _Toc135759418 \h </w:instrText>
        </w:r>
        <w:r>
          <w:rPr>
            <w:noProof/>
            <w:webHidden/>
          </w:rPr>
        </w:r>
      </w:ins>
      <w:r>
        <w:rPr>
          <w:noProof/>
          <w:webHidden/>
        </w:rPr>
        <w:fldChar w:fldCharType="separate"/>
      </w:r>
      <w:ins w:id="161" w:author="Nigel Crowther1" w:date="2023-05-23T18:40:00Z">
        <w:r w:rsidR="006A6F83">
          <w:rPr>
            <w:noProof/>
            <w:webHidden/>
          </w:rPr>
          <w:t>50</w:t>
        </w:r>
      </w:ins>
      <w:ins w:id="162" w:author="Nigel Crowther1" w:date="2023-05-23T18:35:00Z">
        <w:r>
          <w:rPr>
            <w:noProof/>
            <w:webHidden/>
          </w:rPr>
          <w:fldChar w:fldCharType="end"/>
        </w:r>
        <w:r w:rsidRPr="001B640E">
          <w:rPr>
            <w:rStyle w:val="Hyperlink"/>
            <w:noProof/>
          </w:rPr>
          <w:fldChar w:fldCharType="end"/>
        </w:r>
      </w:ins>
    </w:p>
    <w:p w14:paraId="53B316BC" w14:textId="7E713581" w:rsidR="00F8164E" w:rsidDel="00841291" w:rsidRDefault="00F8164E" w:rsidP="006A6F83">
      <w:pPr>
        <w:pStyle w:val="TOC1"/>
        <w:rPr>
          <w:del w:id="163" w:author="Nigel Crowther1" w:date="2023-05-11T09:38:00Z"/>
          <w:rFonts w:eastAsiaTheme="minorEastAsia" w:cstheme="minorBidi"/>
          <w:noProof/>
          <w:sz w:val="22"/>
          <w:szCs w:val="22"/>
        </w:rPr>
        <w:pPrChange w:id="164" w:author="Nigel Crowther1" w:date="2023-05-23T18:40:00Z">
          <w:pPr>
            <w:pStyle w:val="TOC1"/>
          </w:pPr>
        </w:pPrChange>
      </w:pPr>
      <w:del w:id="165" w:author="Nigel Crowther1" w:date="2023-05-11T09:38:00Z">
        <w:r w:rsidRPr="00841291" w:rsidDel="00841291">
          <w:rPr>
            <w:noProof/>
            <w:rPrChange w:id="166" w:author="Nigel Crowther1" w:date="2023-05-11T09:38:00Z">
              <w:rPr>
                <w:rStyle w:val="Hyperlink"/>
                <w:b w:val="0"/>
                <w:bCs w:val="0"/>
                <w:i w:val="0"/>
                <w:iCs w:val="0"/>
                <w:noProof/>
              </w:rPr>
            </w:rPrChange>
          </w:rPr>
          <w:delText>1 Introduction</w:delText>
        </w:r>
        <w:r w:rsidDel="00841291">
          <w:rPr>
            <w:noProof/>
            <w:webHidden/>
          </w:rPr>
          <w:tab/>
        </w:r>
        <w:r w:rsidR="00656719" w:rsidDel="00841291">
          <w:rPr>
            <w:noProof/>
            <w:webHidden/>
          </w:rPr>
          <w:delText>4</w:delText>
        </w:r>
      </w:del>
    </w:p>
    <w:p w14:paraId="187C0197" w14:textId="216E1D2C" w:rsidR="00F8164E" w:rsidDel="00841291" w:rsidRDefault="00F8164E" w:rsidP="006A6F83">
      <w:pPr>
        <w:pStyle w:val="TOC1"/>
        <w:rPr>
          <w:del w:id="167" w:author="Nigel Crowther1" w:date="2023-05-11T09:38:00Z"/>
          <w:rFonts w:eastAsiaTheme="minorEastAsia" w:cstheme="minorBidi"/>
          <w:noProof/>
          <w:sz w:val="22"/>
          <w:szCs w:val="22"/>
        </w:rPr>
        <w:pPrChange w:id="168" w:author="Nigel Crowther1" w:date="2023-05-23T18:40:00Z">
          <w:pPr>
            <w:pStyle w:val="TOC1"/>
          </w:pPr>
        </w:pPrChange>
      </w:pPr>
      <w:del w:id="169" w:author="Nigel Crowther1" w:date="2023-05-11T09:38:00Z">
        <w:r w:rsidRPr="00841291" w:rsidDel="00841291">
          <w:rPr>
            <w:noProof/>
            <w:rPrChange w:id="170" w:author="Nigel Crowther1" w:date="2023-05-11T09:38:00Z">
              <w:rPr>
                <w:rStyle w:val="Hyperlink"/>
                <w:b w:val="0"/>
                <w:bCs w:val="0"/>
                <w:i w:val="0"/>
                <w:iCs w:val="0"/>
                <w:noProof/>
              </w:rPr>
            </w:rPrChange>
          </w:rPr>
          <w:delText>2 Prerequisites</w:delText>
        </w:r>
        <w:r w:rsidDel="00841291">
          <w:rPr>
            <w:noProof/>
            <w:webHidden/>
          </w:rPr>
          <w:tab/>
        </w:r>
        <w:r w:rsidR="00656719" w:rsidDel="00841291">
          <w:rPr>
            <w:noProof/>
            <w:webHidden/>
          </w:rPr>
          <w:delText>5</w:delText>
        </w:r>
      </w:del>
    </w:p>
    <w:p w14:paraId="6855C8C8" w14:textId="33EA6AEF" w:rsidR="00F8164E" w:rsidDel="00841291" w:rsidRDefault="00F8164E" w:rsidP="006A6F83">
      <w:pPr>
        <w:pStyle w:val="TOC1"/>
        <w:rPr>
          <w:del w:id="171" w:author="Nigel Crowther1" w:date="2023-05-11T09:38:00Z"/>
          <w:rFonts w:eastAsiaTheme="minorEastAsia" w:cstheme="minorBidi"/>
          <w:noProof/>
          <w:sz w:val="22"/>
          <w:szCs w:val="22"/>
        </w:rPr>
        <w:pPrChange w:id="172" w:author="Nigel Crowther1" w:date="2023-05-23T18:40:00Z">
          <w:pPr>
            <w:pStyle w:val="TOC1"/>
          </w:pPr>
        </w:pPrChange>
      </w:pPr>
      <w:del w:id="173" w:author="Nigel Crowther1" w:date="2023-05-11T09:38:00Z">
        <w:r w:rsidRPr="00841291" w:rsidDel="00841291">
          <w:rPr>
            <w:noProof/>
            <w:rPrChange w:id="174" w:author="Nigel Crowther1" w:date="2023-05-11T09:38:00Z">
              <w:rPr>
                <w:rStyle w:val="Hyperlink"/>
                <w:b w:val="0"/>
                <w:bCs w:val="0"/>
                <w:i w:val="0"/>
                <w:iCs w:val="0"/>
                <w:noProof/>
              </w:rPr>
            </w:rPrChange>
          </w:rPr>
          <w:delText>Lab 1 - Data Types</w:delText>
        </w:r>
        <w:r w:rsidDel="00841291">
          <w:rPr>
            <w:noProof/>
            <w:webHidden/>
          </w:rPr>
          <w:tab/>
        </w:r>
        <w:r w:rsidR="00656719" w:rsidDel="00841291">
          <w:rPr>
            <w:noProof/>
            <w:webHidden/>
          </w:rPr>
          <w:delText>6</w:delText>
        </w:r>
      </w:del>
    </w:p>
    <w:p w14:paraId="3E049312" w14:textId="5D69AB97" w:rsidR="00F8164E" w:rsidDel="00841291" w:rsidRDefault="00F8164E" w:rsidP="006A6F83">
      <w:pPr>
        <w:pStyle w:val="TOC1"/>
        <w:rPr>
          <w:del w:id="175" w:author="Nigel Crowther1" w:date="2023-05-11T09:38:00Z"/>
          <w:rFonts w:eastAsiaTheme="minorEastAsia" w:cstheme="minorBidi"/>
          <w:noProof/>
        </w:rPr>
        <w:pPrChange w:id="176" w:author="Nigel Crowther1" w:date="2023-05-23T18:40:00Z">
          <w:pPr>
            <w:pStyle w:val="TOC2"/>
          </w:pPr>
        </w:pPrChange>
      </w:pPr>
      <w:del w:id="177" w:author="Nigel Crowther1" w:date="2023-05-11T09:38:00Z">
        <w:r w:rsidRPr="00841291" w:rsidDel="00841291">
          <w:rPr>
            <w:noProof/>
            <w:rPrChange w:id="178" w:author="Nigel Crowther1" w:date="2023-05-11T09:38:00Z">
              <w:rPr>
                <w:rStyle w:val="Hyperlink"/>
                <w:b w:val="0"/>
                <w:bCs w:val="0"/>
                <w:noProof/>
              </w:rPr>
            </w:rPrChange>
          </w:rPr>
          <w:delText>Introduction</w:delText>
        </w:r>
        <w:r w:rsidDel="00841291">
          <w:rPr>
            <w:noProof/>
            <w:webHidden/>
          </w:rPr>
          <w:tab/>
        </w:r>
        <w:r w:rsidR="00656719" w:rsidDel="00841291">
          <w:rPr>
            <w:noProof/>
            <w:webHidden/>
          </w:rPr>
          <w:delText>6</w:delText>
        </w:r>
      </w:del>
    </w:p>
    <w:p w14:paraId="508B0164" w14:textId="3AA1A0A3" w:rsidR="00F8164E" w:rsidDel="00841291" w:rsidRDefault="00F8164E" w:rsidP="006A6F83">
      <w:pPr>
        <w:pStyle w:val="TOC1"/>
        <w:rPr>
          <w:del w:id="179" w:author="Nigel Crowther1" w:date="2023-05-11T09:38:00Z"/>
          <w:rFonts w:eastAsiaTheme="minorEastAsia" w:cstheme="minorBidi"/>
          <w:noProof/>
        </w:rPr>
        <w:pPrChange w:id="180" w:author="Nigel Crowther1" w:date="2023-05-23T18:40:00Z">
          <w:pPr>
            <w:pStyle w:val="TOC2"/>
          </w:pPr>
        </w:pPrChange>
      </w:pPr>
      <w:del w:id="181" w:author="Nigel Crowther1" w:date="2023-05-11T09:38:00Z">
        <w:r w:rsidRPr="00841291" w:rsidDel="00841291">
          <w:rPr>
            <w:noProof/>
            <w:rPrChange w:id="182" w:author="Nigel Crowther1" w:date="2023-05-11T09:38:00Z">
              <w:rPr>
                <w:rStyle w:val="Hyperlink"/>
                <w:b w:val="0"/>
                <w:bCs w:val="0"/>
                <w:noProof/>
              </w:rPr>
            </w:rPrChange>
          </w:rPr>
          <w:delText>Instructions</w:delText>
        </w:r>
        <w:r w:rsidDel="00841291">
          <w:rPr>
            <w:noProof/>
            <w:webHidden/>
          </w:rPr>
          <w:tab/>
        </w:r>
        <w:r w:rsidR="00656719" w:rsidDel="00841291">
          <w:rPr>
            <w:noProof/>
            <w:webHidden/>
          </w:rPr>
          <w:delText>7</w:delText>
        </w:r>
      </w:del>
    </w:p>
    <w:p w14:paraId="7FC129B9" w14:textId="7F64BE96" w:rsidR="00F8164E" w:rsidDel="00841291" w:rsidRDefault="00F8164E" w:rsidP="006A6F83">
      <w:pPr>
        <w:pStyle w:val="TOC1"/>
        <w:rPr>
          <w:del w:id="183" w:author="Nigel Crowther1" w:date="2023-05-11T09:38:00Z"/>
          <w:rFonts w:eastAsiaTheme="minorEastAsia" w:cstheme="minorBidi"/>
          <w:noProof/>
        </w:rPr>
        <w:pPrChange w:id="184" w:author="Nigel Crowther1" w:date="2023-05-23T18:40:00Z">
          <w:pPr>
            <w:pStyle w:val="TOC2"/>
          </w:pPr>
        </w:pPrChange>
      </w:pPr>
      <w:del w:id="185" w:author="Nigel Crowther1" w:date="2023-05-11T09:38:00Z">
        <w:r w:rsidRPr="00841291" w:rsidDel="00841291">
          <w:rPr>
            <w:noProof/>
            <w:rPrChange w:id="186" w:author="Nigel Crowther1" w:date="2023-05-11T09:38:00Z">
              <w:rPr>
                <w:rStyle w:val="Hyperlink"/>
                <w:b w:val="0"/>
                <w:bCs w:val="0"/>
                <w:noProof/>
              </w:rPr>
            </w:rPrChange>
          </w:rPr>
          <w:delText>Conclusion</w:delText>
        </w:r>
        <w:r w:rsidDel="00841291">
          <w:rPr>
            <w:noProof/>
            <w:webHidden/>
          </w:rPr>
          <w:tab/>
        </w:r>
        <w:r w:rsidR="00656719" w:rsidDel="00841291">
          <w:rPr>
            <w:noProof/>
            <w:webHidden/>
          </w:rPr>
          <w:delText>11</w:delText>
        </w:r>
      </w:del>
    </w:p>
    <w:p w14:paraId="306A9A97" w14:textId="5E6D6F98" w:rsidR="00F8164E" w:rsidDel="00841291" w:rsidRDefault="00F8164E" w:rsidP="006A6F83">
      <w:pPr>
        <w:pStyle w:val="TOC1"/>
        <w:rPr>
          <w:del w:id="187" w:author="Nigel Crowther1" w:date="2023-05-11T09:38:00Z"/>
          <w:rFonts w:eastAsiaTheme="minorEastAsia" w:cstheme="minorBidi"/>
          <w:noProof/>
          <w:sz w:val="22"/>
          <w:szCs w:val="22"/>
        </w:rPr>
        <w:pPrChange w:id="188" w:author="Nigel Crowther1" w:date="2023-05-23T18:40:00Z">
          <w:pPr>
            <w:pStyle w:val="TOC1"/>
          </w:pPr>
        </w:pPrChange>
      </w:pPr>
      <w:del w:id="189" w:author="Nigel Crowther1" w:date="2023-05-11T09:38:00Z">
        <w:r w:rsidRPr="00841291" w:rsidDel="00841291">
          <w:rPr>
            <w:noProof/>
            <w:rPrChange w:id="190" w:author="Nigel Crowther1" w:date="2023-05-11T09:38:00Z">
              <w:rPr>
                <w:rStyle w:val="Hyperlink"/>
                <w:b w:val="0"/>
                <w:bCs w:val="0"/>
                <w:i w:val="0"/>
                <w:iCs w:val="0"/>
                <w:noProof/>
              </w:rPr>
            </w:rPrChange>
          </w:rPr>
          <w:delText>Lab 2 – The Divide and Conquer Pattern</w:delText>
        </w:r>
        <w:r w:rsidDel="00841291">
          <w:rPr>
            <w:noProof/>
            <w:webHidden/>
          </w:rPr>
          <w:tab/>
        </w:r>
        <w:r w:rsidR="00656719" w:rsidDel="00841291">
          <w:rPr>
            <w:noProof/>
            <w:webHidden/>
          </w:rPr>
          <w:delText>12</w:delText>
        </w:r>
      </w:del>
    </w:p>
    <w:p w14:paraId="04B95A6A" w14:textId="4CC7A13D" w:rsidR="00F8164E" w:rsidDel="00841291" w:rsidRDefault="00F8164E" w:rsidP="006A6F83">
      <w:pPr>
        <w:pStyle w:val="TOC1"/>
        <w:rPr>
          <w:del w:id="191" w:author="Nigel Crowther1" w:date="2023-05-11T09:38:00Z"/>
          <w:rFonts w:eastAsiaTheme="minorEastAsia" w:cstheme="minorBidi"/>
          <w:noProof/>
        </w:rPr>
        <w:pPrChange w:id="192" w:author="Nigel Crowther1" w:date="2023-05-23T18:40:00Z">
          <w:pPr>
            <w:pStyle w:val="TOC2"/>
          </w:pPr>
        </w:pPrChange>
      </w:pPr>
      <w:del w:id="193" w:author="Nigel Crowther1" w:date="2023-05-11T09:38:00Z">
        <w:r w:rsidRPr="00841291" w:rsidDel="00841291">
          <w:rPr>
            <w:noProof/>
            <w:rPrChange w:id="194" w:author="Nigel Crowther1" w:date="2023-05-11T09:38:00Z">
              <w:rPr>
                <w:rStyle w:val="Hyperlink"/>
                <w:b w:val="0"/>
                <w:bCs w:val="0"/>
                <w:noProof/>
              </w:rPr>
            </w:rPrChange>
          </w:rPr>
          <w:delText>Introduction</w:delText>
        </w:r>
        <w:r w:rsidDel="00841291">
          <w:rPr>
            <w:noProof/>
            <w:webHidden/>
          </w:rPr>
          <w:tab/>
        </w:r>
        <w:r w:rsidR="00656719" w:rsidDel="00841291">
          <w:rPr>
            <w:noProof/>
            <w:webHidden/>
          </w:rPr>
          <w:delText>12</w:delText>
        </w:r>
      </w:del>
    </w:p>
    <w:p w14:paraId="55CE59E4" w14:textId="0574966E" w:rsidR="00F8164E" w:rsidDel="00841291" w:rsidRDefault="00F8164E" w:rsidP="006A6F83">
      <w:pPr>
        <w:pStyle w:val="TOC1"/>
        <w:rPr>
          <w:del w:id="195" w:author="Nigel Crowther1" w:date="2023-05-11T09:38:00Z"/>
          <w:rFonts w:eastAsiaTheme="minorEastAsia" w:cstheme="minorBidi"/>
          <w:noProof/>
        </w:rPr>
        <w:pPrChange w:id="196" w:author="Nigel Crowther1" w:date="2023-05-23T18:40:00Z">
          <w:pPr>
            <w:pStyle w:val="TOC2"/>
          </w:pPr>
        </w:pPrChange>
      </w:pPr>
      <w:del w:id="197" w:author="Nigel Crowther1" w:date="2023-05-11T09:38:00Z">
        <w:r w:rsidRPr="00841291" w:rsidDel="00841291">
          <w:rPr>
            <w:noProof/>
            <w:rPrChange w:id="198" w:author="Nigel Crowther1" w:date="2023-05-11T09:38:00Z">
              <w:rPr>
                <w:rStyle w:val="Hyperlink"/>
                <w:b w:val="0"/>
                <w:bCs w:val="0"/>
                <w:noProof/>
              </w:rPr>
            </w:rPrChange>
          </w:rPr>
          <w:delText>Instructions</w:delText>
        </w:r>
        <w:r w:rsidDel="00841291">
          <w:rPr>
            <w:noProof/>
            <w:webHidden/>
          </w:rPr>
          <w:tab/>
        </w:r>
        <w:r w:rsidR="00656719" w:rsidDel="00841291">
          <w:rPr>
            <w:noProof/>
            <w:webHidden/>
          </w:rPr>
          <w:delText>12</w:delText>
        </w:r>
      </w:del>
    </w:p>
    <w:p w14:paraId="685B614F" w14:textId="1FAB3D7C" w:rsidR="00F8164E" w:rsidDel="00841291" w:rsidRDefault="00F8164E" w:rsidP="006A6F83">
      <w:pPr>
        <w:pStyle w:val="TOC1"/>
        <w:rPr>
          <w:del w:id="199" w:author="Nigel Crowther1" w:date="2023-05-11T09:38:00Z"/>
          <w:rFonts w:eastAsiaTheme="minorEastAsia" w:cstheme="minorBidi"/>
          <w:noProof/>
        </w:rPr>
        <w:pPrChange w:id="200" w:author="Nigel Crowther1" w:date="2023-05-23T18:40:00Z">
          <w:pPr>
            <w:pStyle w:val="TOC2"/>
          </w:pPr>
        </w:pPrChange>
      </w:pPr>
      <w:del w:id="201" w:author="Nigel Crowther1" w:date="2023-05-11T09:38:00Z">
        <w:r w:rsidRPr="00841291" w:rsidDel="00841291">
          <w:rPr>
            <w:noProof/>
            <w:rPrChange w:id="202" w:author="Nigel Crowther1" w:date="2023-05-11T09:38:00Z">
              <w:rPr>
                <w:rStyle w:val="Hyperlink"/>
                <w:b w:val="0"/>
                <w:bCs w:val="0"/>
                <w:noProof/>
              </w:rPr>
            </w:rPrChange>
          </w:rPr>
          <w:delText>Conclusion</w:delText>
        </w:r>
        <w:r w:rsidDel="00841291">
          <w:rPr>
            <w:noProof/>
            <w:webHidden/>
          </w:rPr>
          <w:tab/>
        </w:r>
        <w:r w:rsidR="00656719" w:rsidDel="00841291">
          <w:rPr>
            <w:noProof/>
            <w:webHidden/>
          </w:rPr>
          <w:delText>17</w:delText>
        </w:r>
      </w:del>
    </w:p>
    <w:p w14:paraId="14B0F99B" w14:textId="24365723" w:rsidR="00F8164E" w:rsidDel="00841291" w:rsidRDefault="00F8164E" w:rsidP="006A6F83">
      <w:pPr>
        <w:pStyle w:val="TOC1"/>
        <w:rPr>
          <w:del w:id="203" w:author="Nigel Crowther1" w:date="2023-05-11T09:38:00Z"/>
          <w:rFonts w:eastAsiaTheme="minorEastAsia" w:cstheme="minorBidi"/>
          <w:noProof/>
          <w:sz w:val="22"/>
          <w:szCs w:val="22"/>
        </w:rPr>
        <w:pPrChange w:id="204" w:author="Nigel Crowther1" w:date="2023-05-23T18:40:00Z">
          <w:pPr>
            <w:pStyle w:val="TOC1"/>
          </w:pPr>
        </w:pPrChange>
      </w:pPr>
      <w:del w:id="205" w:author="Nigel Crowther1" w:date="2023-05-11T09:38:00Z">
        <w:r w:rsidRPr="00841291" w:rsidDel="00841291">
          <w:rPr>
            <w:noProof/>
            <w:rPrChange w:id="206" w:author="Nigel Crowther1" w:date="2023-05-11T09:38:00Z">
              <w:rPr>
                <w:rStyle w:val="Hyperlink"/>
                <w:b w:val="0"/>
                <w:bCs w:val="0"/>
                <w:i w:val="0"/>
                <w:iCs w:val="0"/>
                <w:noProof/>
              </w:rPr>
            </w:rPrChange>
          </w:rPr>
          <w:delText>Lab 3 – The Tiered Service Pattern</w:delText>
        </w:r>
        <w:r w:rsidDel="00841291">
          <w:rPr>
            <w:noProof/>
            <w:webHidden/>
          </w:rPr>
          <w:tab/>
        </w:r>
        <w:r w:rsidR="00656719" w:rsidDel="00841291">
          <w:rPr>
            <w:noProof/>
            <w:webHidden/>
          </w:rPr>
          <w:delText>18</w:delText>
        </w:r>
      </w:del>
    </w:p>
    <w:p w14:paraId="646463FB" w14:textId="375532CC" w:rsidR="00F8164E" w:rsidDel="00841291" w:rsidRDefault="00F8164E" w:rsidP="006A6F83">
      <w:pPr>
        <w:pStyle w:val="TOC1"/>
        <w:rPr>
          <w:del w:id="207" w:author="Nigel Crowther1" w:date="2023-05-11T09:38:00Z"/>
          <w:rFonts w:eastAsiaTheme="minorEastAsia" w:cstheme="minorBidi"/>
          <w:noProof/>
        </w:rPr>
        <w:pPrChange w:id="208" w:author="Nigel Crowther1" w:date="2023-05-23T18:40:00Z">
          <w:pPr>
            <w:pStyle w:val="TOC2"/>
          </w:pPr>
        </w:pPrChange>
      </w:pPr>
      <w:del w:id="209" w:author="Nigel Crowther1" w:date="2023-05-11T09:38:00Z">
        <w:r w:rsidRPr="00841291" w:rsidDel="00841291">
          <w:rPr>
            <w:noProof/>
            <w:rPrChange w:id="210" w:author="Nigel Crowther1" w:date="2023-05-11T09:38:00Z">
              <w:rPr>
                <w:rStyle w:val="Hyperlink"/>
                <w:b w:val="0"/>
                <w:bCs w:val="0"/>
                <w:noProof/>
              </w:rPr>
            </w:rPrChange>
          </w:rPr>
          <w:delText>Introduction</w:delText>
        </w:r>
        <w:r w:rsidDel="00841291">
          <w:rPr>
            <w:noProof/>
            <w:webHidden/>
          </w:rPr>
          <w:tab/>
        </w:r>
        <w:r w:rsidR="00656719" w:rsidDel="00841291">
          <w:rPr>
            <w:noProof/>
            <w:webHidden/>
          </w:rPr>
          <w:delText>18</w:delText>
        </w:r>
      </w:del>
    </w:p>
    <w:p w14:paraId="7A5C889E" w14:textId="2563581F" w:rsidR="00F8164E" w:rsidDel="00841291" w:rsidRDefault="00F8164E" w:rsidP="006A6F83">
      <w:pPr>
        <w:pStyle w:val="TOC1"/>
        <w:rPr>
          <w:del w:id="211" w:author="Nigel Crowther1" w:date="2023-05-11T09:38:00Z"/>
          <w:rFonts w:eastAsiaTheme="minorEastAsia" w:cstheme="minorBidi"/>
          <w:noProof/>
        </w:rPr>
        <w:pPrChange w:id="212" w:author="Nigel Crowther1" w:date="2023-05-23T18:40:00Z">
          <w:pPr>
            <w:pStyle w:val="TOC2"/>
          </w:pPr>
        </w:pPrChange>
      </w:pPr>
      <w:del w:id="213" w:author="Nigel Crowther1" w:date="2023-05-11T09:38:00Z">
        <w:r w:rsidRPr="00841291" w:rsidDel="00841291">
          <w:rPr>
            <w:noProof/>
            <w:rPrChange w:id="214" w:author="Nigel Crowther1" w:date="2023-05-11T09:38:00Z">
              <w:rPr>
                <w:rStyle w:val="Hyperlink"/>
                <w:b w:val="0"/>
                <w:bCs w:val="0"/>
                <w:noProof/>
              </w:rPr>
            </w:rPrChange>
          </w:rPr>
          <w:delText>Instructions</w:delText>
        </w:r>
        <w:r w:rsidDel="00841291">
          <w:rPr>
            <w:noProof/>
            <w:webHidden/>
          </w:rPr>
          <w:tab/>
        </w:r>
        <w:r w:rsidR="00656719" w:rsidDel="00841291">
          <w:rPr>
            <w:noProof/>
            <w:webHidden/>
          </w:rPr>
          <w:delText>20</w:delText>
        </w:r>
      </w:del>
    </w:p>
    <w:p w14:paraId="4AF21FF1" w14:textId="01D4A12E" w:rsidR="00F8164E" w:rsidDel="00841291" w:rsidRDefault="00F8164E" w:rsidP="006A6F83">
      <w:pPr>
        <w:pStyle w:val="TOC1"/>
        <w:rPr>
          <w:del w:id="215" w:author="Nigel Crowther1" w:date="2023-05-11T09:38:00Z"/>
          <w:rFonts w:eastAsiaTheme="minorEastAsia" w:cstheme="minorBidi"/>
          <w:noProof/>
        </w:rPr>
        <w:pPrChange w:id="216" w:author="Nigel Crowther1" w:date="2023-05-23T18:40:00Z">
          <w:pPr>
            <w:pStyle w:val="TOC2"/>
          </w:pPr>
        </w:pPrChange>
      </w:pPr>
      <w:del w:id="217" w:author="Nigel Crowther1" w:date="2023-05-11T09:38:00Z">
        <w:r w:rsidRPr="00841291" w:rsidDel="00841291">
          <w:rPr>
            <w:noProof/>
            <w:rPrChange w:id="218" w:author="Nigel Crowther1" w:date="2023-05-11T09:38:00Z">
              <w:rPr>
                <w:rStyle w:val="Hyperlink"/>
                <w:b w:val="0"/>
                <w:bCs w:val="0"/>
                <w:noProof/>
              </w:rPr>
            </w:rPrChange>
          </w:rPr>
          <w:delText>Conclusion</w:delText>
        </w:r>
        <w:r w:rsidDel="00841291">
          <w:rPr>
            <w:noProof/>
            <w:webHidden/>
          </w:rPr>
          <w:tab/>
        </w:r>
        <w:r w:rsidR="00656719" w:rsidDel="00841291">
          <w:rPr>
            <w:noProof/>
            <w:webHidden/>
          </w:rPr>
          <w:delText>22</w:delText>
        </w:r>
      </w:del>
    </w:p>
    <w:p w14:paraId="45C034D8" w14:textId="4895E1B1" w:rsidR="00F8164E" w:rsidDel="00841291" w:rsidRDefault="00F8164E" w:rsidP="006A6F83">
      <w:pPr>
        <w:pStyle w:val="TOC1"/>
        <w:rPr>
          <w:del w:id="219" w:author="Nigel Crowther1" w:date="2023-05-11T09:38:00Z"/>
          <w:rFonts w:eastAsiaTheme="minorEastAsia" w:cstheme="minorBidi"/>
          <w:noProof/>
          <w:sz w:val="22"/>
          <w:szCs w:val="22"/>
        </w:rPr>
        <w:pPrChange w:id="220" w:author="Nigel Crowther1" w:date="2023-05-23T18:40:00Z">
          <w:pPr>
            <w:pStyle w:val="TOC1"/>
          </w:pPr>
        </w:pPrChange>
      </w:pPr>
      <w:del w:id="221" w:author="Nigel Crowther1" w:date="2023-05-11T09:38:00Z">
        <w:r w:rsidRPr="00841291" w:rsidDel="00841291">
          <w:rPr>
            <w:noProof/>
            <w:rPrChange w:id="222" w:author="Nigel Crowther1" w:date="2023-05-11T09:38:00Z">
              <w:rPr>
                <w:rStyle w:val="Hyperlink"/>
                <w:b w:val="0"/>
                <w:bCs w:val="0"/>
                <w:i w:val="0"/>
                <w:iCs w:val="0"/>
                <w:noProof/>
              </w:rPr>
            </w:rPrChange>
          </w:rPr>
          <w:delText>Lab 4 – The Index Pattern</w:delText>
        </w:r>
        <w:r w:rsidDel="00841291">
          <w:rPr>
            <w:noProof/>
            <w:webHidden/>
          </w:rPr>
          <w:tab/>
        </w:r>
        <w:r w:rsidR="00656719" w:rsidDel="00841291">
          <w:rPr>
            <w:noProof/>
            <w:webHidden/>
          </w:rPr>
          <w:delText>23</w:delText>
        </w:r>
      </w:del>
    </w:p>
    <w:p w14:paraId="79B82991" w14:textId="1D18D5FF" w:rsidR="00F8164E" w:rsidDel="00841291" w:rsidRDefault="00F8164E" w:rsidP="006A6F83">
      <w:pPr>
        <w:pStyle w:val="TOC1"/>
        <w:rPr>
          <w:del w:id="223" w:author="Nigel Crowther1" w:date="2023-05-11T09:38:00Z"/>
          <w:rFonts w:eastAsiaTheme="minorEastAsia" w:cstheme="minorBidi"/>
          <w:noProof/>
        </w:rPr>
        <w:pPrChange w:id="224" w:author="Nigel Crowther1" w:date="2023-05-23T18:40:00Z">
          <w:pPr>
            <w:pStyle w:val="TOC2"/>
          </w:pPr>
        </w:pPrChange>
      </w:pPr>
      <w:del w:id="225" w:author="Nigel Crowther1" w:date="2023-05-11T09:38:00Z">
        <w:r w:rsidRPr="00841291" w:rsidDel="00841291">
          <w:rPr>
            <w:noProof/>
            <w:rPrChange w:id="226" w:author="Nigel Crowther1" w:date="2023-05-11T09:38:00Z">
              <w:rPr>
                <w:rStyle w:val="Hyperlink"/>
                <w:b w:val="0"/>
                <w:bCs w:val="0"/>
                <w:noProof/>
              </w:rPr>
            </w:rPrChange>
          </w:rPr>
          <w:delText>Introduction</w:delText>
        </w:r>
        <w:r w:rsidDel="00841291">
          <w:rPr>
            <w:noProof/>
            <w:webHidden/>
          </w:rPr>
          <w:tab/>
        </w:r>
        <w:r w:rsidR="00656719" w:rsidDel="00841291">
          <w:rPr>
            <w:noProof/>
            <w:webHidden/>
          </w:rPr>
          <w:delText>23</w:delText>
        </w:r>
      </w:del>
    </w:p>
    <w:p w14:paraId="291F9D7B" w14:textId="5CFA1ED1" w:rsidR="00F8164E" w:rsidDel="00841291" w:rsidRDefault="00F8164E" w:rsidP="006A6F83">
      <w:pPr>
        <w:pStyle w:val="TOC1"/>
        <w:rPr>
          <w:del w:id="227" w:author="Nigel Crowther1" w:date="2023-05-11T09:38:00Z"/>
          <w:rFonts w:eastAsiaTheme="minorEastAsia" w:cstheme="minorBidi"/>
          <w:noProof/>
        </w:rPr>
        <w:pPrChange w:id="228" w:author="Nigel Crowther1" w:date="2023-05-23T18:40:00Z">
          <w:pPr>
            <w:pStyle w:val="TOC2"/>
          </w:pPr>
        </w:pPrChange>
      </w:pPr>
      <w:del w:id="229" w:author="Nigel Crowther1" w:date="2023-05-11T09:38:00Z">
        <w:r w:rsidRPr="00841291" w:rsidDel="00841291">
          <w:rPr>
            <w:noProof/>
            <w:rPrChange w:id="230" w:author="Nigel Crowther1" w:date="2023-05-11T09:38:00Z">
              <w:rPr>
                <w:rStyle w:val="Hyperlink"/>
                <w:b w:val="0"/>
                <w:bCs w:val="0"/>
                <w:noProof/>
              </w:rPr>
            </w:rPrChange>
          </w:rPr>
          <w:delText>Instructions</w:delText>
        </w:r>
        <w:r w:rsidDel="00841291">
          <w:rPr>
            <w:noProof/>
            <w:webHidden/>
          </w:rPr>
          <w:tab/>
        </w:r>
        <w:r w:rsidR="00656719" w:rsidDel="00841291">
          <w:rPr>
            <w:noProof/>
            <w:webHidden/>
          </w:rPr>
          <w:delText>25</w:delText>
        </w:r>
      </w:del>
    </w:p>
    <w:p w14:paraId="3CE950A0" w14:textId="6C666EEA" w:rsidR="00F8164E" w:rsidDel="00841291" w:rsidRDefault="00F8164E" w:rsidP="006A6F83">
      <w:pPr>
        <w:pStyle w:val="TOC1"/>
        <w:rPr>
          <w:del w:id="231" w:author="Nigel Crowther1" w:date="2023-05-11T09:38:00Z"/>
          <w:rFonts w:eastAsiaTheme="minorEastAsia" w:cstheme="minorBidi"/>
          <w:noProof/>
        </w:rPr>
        <w:pPrChange w:id="232" w:author="Nigel Crowther1" w:date="2023-05-23T18:40:00Z">
          <w:pPr>
            <w:pStyle w:val="TOC2"/>
          </w:pPr>
        </w:pPrChange>
      </w:pPr>
      <w:del w:id="233" w:author="Nigel Crowther1" w:date="2023-05-11T09:38:00Z">
        <w:r w:rsidRPr="00841291" w:rsidDel="00841291">
          <w:rPr>
            <w:noProof/>
            <w:rPrChange w:id="234" w:author="Nigel Crowther1" w:date="2023-05-11T09:38:00Z">
              <w:rPr>
                <w:rStyle w:val="Hyperlink"/>
                <w:b w:val="0"/>
                <w:bCs w:val="0"/>
                <w:noProof/>
              </w:rPr>
            </w:rPrChange>
          </w:rPr>
          <w:delText>Conclusion</w:delText>
        </w:r>
        <w:r w:rsidDel="00841291">
          <w:rPr>
            <w:noProof/>
            <w:webHidden/>
          </w:rPr>
          <w:tab/>
        </w:r>
        <w:r w:rsidR="00656719" w:rsidDel="00841291">
          <w:rPr>
            <w:noProof/>
            <w:webHidden/>
          </w:rPr>
          <w:delText>29</w:delText>
        </w:r>
      </w:del>
    </w:p>
    <w:p w14:paraId="5DC6D4E7" w14:textId="523CC0AD" w:rsidR="00F8164E" w:rsidDel="00841291" w:rsidRDefault="00F8164E" w:rsidP="006A6F83">
      <w:pPr>
        <w:pStyle w:val="TOC1"/>
        <w:rPr>
          <w:del w:id="235" w:author="Nigel Crowther1" w:date="2023-05-11T09:38:00Z"/>
          <w:rFonts w:eastAsiaTheme="minorEastAsia" w:cstheme="minorBidi"/>
          <w:noProof/>
          <w:sz w:val="22"/>
          <w:szCs w:val="22"/>
        </w:rPr>
        <w:pPrChange w:id="236" w:author="Nigel Crowther1" w:date="2023-05-23T18:40:00Z">
          <w:pPr>
            <w:pStyle w:val="TOC1"/>
          </w:pPr>
        </w:pPrChange>
      </w:pPr>
      <w:del w:id="237" w:author="Nigel Crowther1" w:date="2023-05-11T09:38:00Z">
        <w:r w:rsidRPr="00841291" w:rsidDel="00841291">
          <w:rPr>
            <w:noProof/>
            <w:rPrChange w:id="238" w:author="Nigel Crowther1" w:date="2023-05-11T09:38:00Z">
              <w:rPr>
                <w:rStyle w:val="Hyperlink"/>
                <w:b w:val="0"/>
                <w:bCs w:val="0"/>
                <w:i w:val="0"/>
                <w:iCs w:val="0"/>
                <w:noProof/>
              </w:rPr>
            </w:rPrChange>
          </w:rPr>
          <w:delText>Lab 5 - Hit Policies</w:delText>
        </w:r>
        <w:r w:rsidDel="00841291">
          <w:rPr>
            <w:noProof/>
            <w:webHidden/>
          </w:rPr>
          <w:tab/>
        </w:r>
        <w:r w:rsidR="00656719" w:rsidDel="00841291">
          <w:rPr>
            <w:noProof/>
            <w:webHidden/>
          </w:rPr>
          <w:delText>30</w:delText>
        </w:r>
      </w:del>
    </w:p>
    <w:p w14:paraId="2FE28666" w14:textId="15D635B3" w:rsidR="00F8164E" w:rsidDel="00841291" w:rsidRDefault="00F8164E" w:rsidP="006A6F83">
      <w:pPr>
        <w:pStyle w:val="TOC1"/>
        <w:rPr>
          <w:del w:id="239" w:author="Nigel Crowther1" w:date="2023-05-11T09:38:00Z"/>
          <w:rFonts w:eastAsiaTheme="minorEastAsia" w:cstheme="minorBidi"/>
          <w:noProof/>
        </w:rPr>
        <w:pPrChange w:id="240" w:author="Nigel Crowther1" w:date="2023-05-23T18:40:00Z">
          <w:pPr>
            <w:pStyle w:val="TOC2"/>
          </w:pPr>
        </w:pPrChange>
      </w:pPr>
      <w:del w:id="241" w:author="Nigel Crowther1" w:date="2023-05-11T09:38:00Z">
        <w:r w:rsidRPr="00841291" w:rsidDel="00841291">
          <w:rPr>
            <w:noProof/>
            <w:rPrChange w:id="242" w:author="Nigel Crowther1" w:date="2023-05-11T09:38:00Z">
              <w:rPr>
                <w:rStyle w:val="Hyperlink"/>
                <w:b w:val="0"/>
                <w:bCs w:val="0"/>
                <w:noProof/>
              </w:rPr>
            </w:rPrChange>
          </w:rPr>
          <w:delText>Introduction</w:delText>
        </w:r>
        <w:r w:rsidDel="00841291">
          <w:rPr>
            <w:noProof/>
            <w:webHidden/>
          </w:rPr>
          <w:tab/>
        </w:r>
        <w:r w:rsidR="00656719" w:rsidDel="00841291">
          <w:rPr>
            <w:noProof/>
            <w:webHidden/>
          </w:rPr>
          <w:delText>30</w:delText>
        </w:r>
      </w:del>
    </w:p>
    <w:p w14:paraId="204AC0C9" w14:textId="56595F18" w:rsidR="00F8164E" w:rsidDel="00841291" w:rsidRDefault="00F8164E" w:rsidP="006A6F83">
      <w:pPr>
        <w:pStyle w:val="TOC1"/>
        <w:rPr>
          <w:del w:id="243" w:author="Nigel Crowther1" w:date="2023-05-11T09:38:00Z"/>
          <w:rFonts w:eastAsiaTheme="minorEastAsia" w:cstheme="minorBidi"/>
          <w:noProof/>
        </w:rPr>
        <w:pPrChange w:id="244" w:author="Nigel Crowther1" w:date="2023-05-23T18:40:00Z">
          <w:pPr>
            <w:pStyle w:val="TOC2"/>
          </w:pPr>
        </w:pPrChange>
      </w:pPr>
      <w:del w:id="245" w:author="Nigel Crowther1" w:date="2023-05-11T09:38:00Z">
        <w:r w:rsidRPr="00841291" w:rsidDel="00841291">
          <w:rPr>
            <w:noProof/>
            <w:rPrChange w:id="246" w:author="Nigel Crowther1" w:date="2023-05-11T09:38:00Z">
              <w:rPr>
                <w:rStyle w:val="Hyperlink"/>
                <w:b w:val="0"/>
                <w:bCs w:val="0"/>
                <w:noProof/>
              </w:rPr>
            </w:rPrChange>
          </w:rPr>
          <w:delText>Instructions</w:delText>
        </w:r>
        <w:r w:rsidDel="00841291">
          <w:rPr>
            <w:noProof/>
            <w:webHidden/>
          </w:rPr>
          <w:tab/>
        </w:r>
        <w:r w:rsidR="00656719" w:rsidDel="00841291">
          <w:rPr>
            <w:noProof/>
            <w:webHidden/>
          </w:rPr>
          <w:delText>32</w:delText>
        </w:r>
      </w:del>
    </w:p>
    <w:p w14:paraId="6ED2AEAA" w14:textId="7FC20F04" w:rsidR="00F8164E" w:rsidDel="00841291" w:rsidRDefault="00F8164E" w:rsidP="006A6F83">
      <w:pPr>
        <w:pStyle w:val="TOC1"/>
        <w:rPr>
          <w:del w:id="247" w:author="Nigel Crowther1" w:date="2023-05-11T09:38:00Z"/>
          <w:rFonts w:eastAsiaTheme="minorEastAsia" w:cstheme="minorBidi"/>
          <w:noProof/>
          <w:sz w:val="22"/>
          <w:szCs w:val="22"/>
        </w:rPr>
        <w:pPrChange w:id="248" w:author="Nigel Crowther1" w:date="2023-05-23T18:40:00Z">
          <w:pPr>
            <w:pStyle w:val="TOC3"/>
            <w:tabs>
              <w:tab w:val="right" w:leader="dot" w:pos="9736"/>
            </w:tabs>
          </w:pPr>
        </w:pPrChange>
      </w:pPr>
      <w:del w:id="249" w:author="Nigel Crowther1" w:date="2023-05-11T09:38:00Z">
        <w:r w:rsidRPr="00841291" w:rsidDel="00841291">
          <w:rPr>
            <w:noProof/>
            <w:rPrChange w:id="250" w:author="Nigel Crowther1" w:date="2023-05-11T09:38:00Z">
              <w:rPr>
                <w:rStyle w:val="Hyperlink"/>
                <w:noProof/>
              </w:rPr>
            </w:rPrChange>
          </w:rPr>
          <w:delText>Unique Policy</w:delText>
        </w:r>
        <w:r w:rsidDel="00841291">
          <w:rPr>
            <w:noProof/>
            <w:webHidden/>
          </w:rPr>
          <w:tab/>
        </w:r>
        <w:r w:rsidR="00656719" w:rsidDel="00841291">
          <w:rPr>
            <w:noProof/>
            <w:webHidden/>
          </w:rPr>
          <w:delText>32</w:delText>
        </w:r>
      </w:del>
    </w:p>
    <w:p w14:paraId="2383B32F" w14:textId="584F9EC8" w:rsidR="00F8164E" w:rsidDel="00841291" w:rsidRDefault="00F8164E" w:rsidP="006A6F83">
      <w:pPr>
        <w:pStyle w:val="TOC1"/>
        <w:rPr>
          <w:del w:id="251" w:author="Nigel Crowther1" w:date="2023-05-11T09:38:00Z"/>
          <w:rFonts w:eastAsiaTheme="minorEastAsia" w:cstheme="minorBidi"/>
          <w:noProof/>
          <w:sz w:val="22"/>
          <w:szCs w:val="22"/>
        </w:rPr>
        <w:pPrChange w:id="252" w:author="Nigel Crowther1" w:date="2023-05-23T18:40:00Z">
          <w:pPr>
            <w:pStyle w:val="TOC3"/>
            <w:tabs>
              <w:tab w:val="right" w:leader="dot" w:pos="9736"/>
            </w:tabs>
          </w:pPr>
        </w:pPrChange>
      </w:pPr>
      <w:del w:id="253" w:author="Nigel Crowther1" w:date="2023-05-11T09:38:00Z">
        <w:r w:rsidRPr="00841291" w:rsidDel="00841291">
          <w:rPr>
            <w:noProof/>
            <w:rPrChange w:id="254" w:author="Nigel Crowther1" w:date="2023-05-11T09:38:00Z">
              <w:rPr>
                <w:rStyle w:val="Hyperlink"/>
                <w:noProof/>
              </w:rPr>
            </w:rPrChange>
          </w:rPr>
          <w:delText>Any Policy</w:delText>
        </w:r>
        <w:r w:rsidDel="00841291">
          <w:rPr>
            <w:noProof/>
            <w:webHidden/>
          </w:rPr>
          <w:tab/>
        </w:r>
        <w:r w:rsidR="00656719" w:rsidDel="00841291">
          <w:rPr>
            <w:noProof/>
            <w:webHidden/>
          </w:rPr>
          <w:delText>35</w:delText>
        </w:r>
      </w:del>
    </w:p>
    <w:p w14:paraId="0E7DDCA2" w14:textId="1D2D37C1" w:rsidR="00F8164E" w:rsidDel="00841291" w:rsidRDefault="00F8164E" w:rsidP="006A6F83">
      <w:pPr>
        <w:pStyle w:val="TOC1"/>
        <w:rPr>
          <w:del w:id="255" w:author="Nigel Crowther1" w:date="2023-05-11T09:38:00Z"/>
          <w:rFonts w:eastAsiaTheme="minorEastAsia" w:cstheme="minorBidi"/>
          <w:noProof/>
          <w:sz w:val="22"/>
          <w:szCs w:val="22"/>
        </w:rPr>
        <w:pPrChange w:id="256" w:author="Nigel Crowther1" w:date="2023-05-23T18:40:00Z">
          <w:pPr>
            <w:pStyle w:val="TOC3"/>
            <w:tabs>
              <w:tab w:val="right" w:leader="dot" w:pos="9736"/>
            </w:tabs>
          </w:pPr>
        </w:pPrChange>
      </w:pPr>
      <w:del w:id="257" w:author="Nigel Crowther1" w:date="2023-05-11T09:38:00Z">
        <w:r w:rsidRPr="00841291" w:rsidDel="00841291">
          <w:rPr>
            <w:noProof/>
            <w:rPrChange w:id="258" w:author="Nigel Crowther1" w:date="2023-05-11T09:38:00Z">
              <w:rPr>
                <w:rStyle w:val="Hyperlink"/>
                <w:noProof/>
              </w:rPr>
            </w:rPrChange>
          </w:rPr>
          <w:delText>First Policy</w:delText>
        </w:r>
        <w:r w:rsidDel="00841291">
          <w:rPr>
            <w:noProof/>
            <w:webHidden/>
          </w:rPr>
          <w:tab/>
        </w:r>
        <w:r w:rsidR="00656719" w:rsidDel="00841291">
          <w:rPr>
            <w:noProof/>
            <w:webHidden/>
          </w:rPr>
          <w:delText>37</w:delText>
        </w:r>
      </w:del>
    </w:p>
    <w:p w14:paraId="0D85DC11" w14:textId="2D2E8E45" w:rsidR="00F8164E" w:rsidDel="00841291" w:rsidRDefault="00F8164E" w:rsidP="006A6F83">
      <w:pPr>
        <w:pStyle w:val="TOC1"/>
        <w:rPr>
          <w:del w:id="259" w:author="Nigel Crowther1" w:date="2023-05-11T09:38:00Z"/>
          <w:rFonts w:eastAsiaTheme="minorEastAsia" w:cstheme="minorBidi"/>
          <w:noProof/>
          <w:sz w:val="22"/>
          <w:szCs w:val="22"/>
        </w:rPr>
        <w:pPrChange w:id="260" w:author="Nigel Crowther1" w:date="2023-05-23T18:40:00Z">
          <w:pPr>
            <w:pStyle w:val="TOC3"/>
            <w:tabs>
              <w:tab w:val="right" w:leader="dot" w:pos="9736"/>
            </w:tabs>
          </w:pPr>
        </w:pPrChange>
      </w:pPr>
      <w:del w:id="261" w:author="Nigel Crowther1" w:date="2023-05-11T09:38:00Z">
        <w:r w:rsidRPr="00841291" w:rsidDel="00841291">
          <w:rPr>
            <w:noProof/>
            <w:rPrChange w:id="262" w:author="Nigel Crowther1" w:date="2023-05-11T09:38:00Z">
              <w:rPr>
                <w:rStyle w:val="Hyperlink"/>
                <w:noProof/>
              </w:rPr>
            </w:rPrChange>
          </w:rPr>
          <w:delText>String Collection policy</w:delText>
        </w:r>
        <w:r w:rsidDel="00841291">
          <w:rPr>
            <w:noProof/>
            <w:webHidden/>
          </w:rPr>
          <w:tab/>
        </w:r>
        <w:r w:rsidR="00656719" w:rsidDel="00841291">
          <w:rPr>
            <w:noProof/>
            <w:webHidden/>
          </w:rPr>
          <w:delText>38</w:delText>
        </w:r>
      </w:del>
    </w:p>
    <w:p w14:paraId="635827E7" w14:textId="0F17D7F9" w:rsidR="00F8164E" w:rsidDel="00841291" w:rsidRDefault="00F8164E" w:rsidP="006A6F83">
      <w:pPr>
        <w:pStyle w:val="TOC1"/>
        <w:rPr>
          <w:del w:id="263" w:author="Nigel Crowther1" w:date="2023-05-11T09:38:00Z"/>
          <w:rFonts w:eastAsiaTheme="minorEastAsia" w:cstheme="minorBidi"/>
          <w:noProof/>
          <w:sz w:val="22"/>
          <w:szCs w:val="22"/>
        </w:rPr>
        <w:pPrChange w:id="264" w:author="Nigel Crowther1" w:date="2023-05-23T18:40:00Z">
          <w:pPr>
            <w:pStyle w:val="TOC3"/>
            <w:tabs>
              <w:tab w:val="right" w:leader="dot" w:pos="9736"/>
            </w:tabs>
          </w:pPr>
        </w:pPrChange>
      </w:pPr>
      <w:del w:id="265" w:author="Nigel Crowther1" w:date="2023-05-11T09:38:00Z">
        <w:r w:rsidRPr="00841291" w:rsidDel="00841291">
          <w:rPr>
            <w:noProof/>
            <w:rPrChange w:id="266" w:author="Nigel Crowther1" w:date="2023-05-11T09:38:00Z">
              <w:rPr>
                <w:rStyle w:val="Hyperlink"/>
                <w:noProof/>
              </w:rPr>
            </w:rPrChange>
          </w:rPr>
          <w:delText>Numeric Collection policy</w:delText>
        </w:r>
        <w:r w:rsidDel="00841291">
          <w:rPr>
            <w:noProof/>
            <w:webHidden/>
          </w:rPr>
          <w:tab/>
        </w:r>
        <w:r w:rsidR="00656719" w:rsidDel="00841291">
          <w:rPr>
            <w:noProof/>
            <w:webHidden/>
          </w:rPr>
          <w:delText>39</w:delText>
        </w:r>
      </w:del>
    </w:p>
    <w:p w14:paraId="47FFBDCE" w14:textId="5B88CE0B" w:rsidR="00F8164E" w:rsidDel="00841291" w:rsidRDefault="00F8164E" w:rsidP="006A6F83">
      <w:pPr>
        <w:pStyle w:val="TOC1"/>
        <w:rPr>
          <w:del w:id="267" w:author="Nigel Crowther1" w:date="2023-05-11T09:38:00Z"/>
          <w:rFonts w:eastAsiaTheme="minorEastAsia" w:cstheme="minorBidi"/>
          <w:noProof/>
        </w:rPr>
        <w:pPrChange w:id="268" w:author="Nigel Crowther1" w:date="2023-05-23T18:40:00Z">
          <w:pPr>
            <w:pStyle w:val="TOC2"/>
          </w:pPr>
        </w:pPrChange>
      </w:pPr>
      <w:del w:id="269" w:author="Nigel Crowther1" w:date="2023-05-11T09:38:00Z">
        <w:r w:rsidRPr="00841291" w:rsidDel="00841291">
          <w:rPr>
            <w:noProof/>
            <w:rPrChange w:id="270" w:author="Nigel Crowther1" w:date="2023-05-11T09:38:00Z">
              <w:rPr>
                <w:rStyle w:val="Hyperlink"/>
                <w:b w:val="0"/>
                <w:bCs w:val="0"/>
                <w:noProof/>
              </w:rPr>
            </w:rPrChange>
          </w:rPr>
          <w:delText>Conclusion</w:delText>
        </w:r>
        <w:r w:rsidDel="00841291">
          <w:rPr>
            <w:noProof/>
            <w:webHidden/>
          </w:rPr>
          <w:tab/>
        </w:r>
        <w:r w:rsidR="00656719" w:rsidDel="00841291">
          <w:rPr>
            <w:noProof/>
            <w:webHidden/>
          </w:rPr>
          <w:delText>40</w:delText>
        </w:r>
      </w:del>
    </w:p>
    <w:p w14:paraId="39216F76" w14:textId="6E907173" w:rsidR="00F8164E" w:rsidDel="00841291" w:rsidRDefault="00F8164E" w:rsidP="006A6F83">
      <w:pPr>
        <w:pStyle w:val="TOC1"/>
        <w:rPr>
          <w:del w:id="271" w:author="Nigel Crowther1" w:date="2023-05-11T09:38:00Z"/>
          <w:rFonts w:eastAsiaTheme="minorEastAsia" w:cstheme="minorBidi"/>
          <w:noProof/>
          <w:sz w:val="22"/>
          <w:szCs w:val="22"/>
        </w:rPr>
        <w:pPrChange w:id="272" w:author="Nigel Crowther1" w:date="2023-05-23T18:40:00Z">
          <w:pPr>
            <w:pStyle w:val="TOC1"/>
          </w:pPr>
        </w:pPrChange>
      </w:pPr>
      <w:del w:id="273" w:author="Nigel Crowther1" w:date="2023-05-11T09:38:00Z">
        <w:r w:rsidRPr="00841291" w:rsidDel="00841291">
          <w:rPr>
            <w:noProof/>
            <w:rPrChange w:id="274" w:author="Nigel Crowther1" w:date="2023-05-11T09:38:00Z">
              <w:rPr>
                <w:rStyle w:val="Hyperlink"/>
                <w:b w:val="0"/>
                <w:bCs w:val="0"/>
                <w:i w:val="0"/>
                <w:iCs w:val="0"/>
                <w:noProof/>
              </w:rPr>
            </w:rPrChange>
          </w:rPr>
          <w:delText>Lab 6 - Advanced DMN</w:delText>
        </w:r>
        <w:r w:rsidDel="00841291">
          <w:rPr>
            <w:noProof/>
            <w:webHidden/>
          </w:rPr>
          <w:tab/>
        </w:r>
        <w:r w:rsidR="00656719" w:rsidDel="00841291">
          <w:rPr>
            <w:noProof/>
            <w:webHidden/>
          </w:rPr>
          <w:delText>41</w:delText>
        </w:r>
      </w:del>
    </w:p>
    <w:p w14:paraId="52BDE3B9" w14:textId="472B06F9" w:rsidR="00F8164E" w:rsidDel="00841291" w:rsidRDefault="00F8164E" w:rsidP="006A6F83">
      <w:pPr>
        <w:pStyle w:val="TOC1"/>
        <w:rPr>
          <w:del w:id="275" w:author="Nigel Crowther1" w:date="2023-05-11T09:38:00Z"/>
          <w:rFonts w:eastAsiaTheme="minorEastAsia" w:cstheme="minorBidi"/>
          <w:noProof/>
        </w:rPr>
        <w:pPrChange w:id="276" w:author="Nigel Crowther1" w:date="2023-05-23T18:40:00Z">
          <w:pPr>
            <w:pStyle w:val="TOC2"/>
          </w:pPr>
        </w:pPrChange>
      </w:pPr>
      <w:del w:id="277" w:author="Nigel Crowther1" w:date="2023-05-11T09:38:00Z">
        <w:r w:rsidRPr="00841291" w:rsidDel="00841291">
          <w:rPr>
            <w:noProof/>
            <w:rPrChange w:id="278" w:author="Nigel Crowther1" w:date="2023-05-11T09:38:00Z">
              <w:rPr>
                <w:rStyle w:val="Hyperlink"/>
                <w:b w:val="0"/>
                <w:bCs w:val="0"/>
                <w:noProof/>
              </w:rPr>
            </w:rPrChange>
          </w:rPr>
          <w:delText>Introduction</w:delText>
        </w:r>
        <w:r w:rsidDel="00841291">
          <w:rPr>
            <w:noProof/>
            <w:webHidden/>
          </w:rPr>
          <w:tab/>
        </w:r>
        <w:r w:rsidR="00656719" w:rsidDel="00841291">
          <w:rPr>
            <w:noProof/>
            <w:webHidden/>
          </w:rPr>
          <w:delText>41</w:delText>
        </w:r>
      </w:del>
    </w:p>
    <w:p w14:paraId="59D61296" w14:textId="11B60369" w:rsidR="00F8164E" w:rsidDel="00841291" w:rsidRDefault="00F8164E" w:rsidP="006A6F83">
      <w:pPr>
        <w:pStyle w:val="TOC1"/>
        <w:rPr>
          <w:del w:id="279" w:author="Nigel Crowther1" w:date="2023-05-11T09:38:00Z"/>
          <w:rFonts w:eastAsiaTheme="minorEastAsia" w:cstheme="minorBidi"/>
          <w:noProof/>
        </w:rPr>
        <w:pPrChange w:id="280" w:author="Nigel Crowther1" w:date="2023-05-23T18:40:00Z">
          <w:pPr>
            <w:pStyle w:val="TOC2"/>
          </w:pPr>
        </w:pPrChange>
      </w:pPr>
      <w:del w:id="281" w:author="Nigel Crowther1" w:date="2023-05-11T09:38:00Z">
        <w:r w:rsidRPr="00841291" w:rsidDel="00841291">
          <w:rPr>
            <w:noProof/>
            <w:rPrChange w:id="282" w:author="Nigel Crowther1" w:date="2023-05-11T09:38:00Z">
              <w:rPr>
                <w:rStyle w:val="Hyperlink"/>
                <w:b w:val="0"/>
                <w:bCs w:val="0"/>
                <w:noProof/>
              </w:rPr>
            </w:rPrChange>
          </w:rPr>
          <w:delText>Instructions</w:delText>
        </w:r>
        <w:r w:rsidDel="00841291">
          <w:rPr>
            <w:noProof/>
            <w:webHidden/>
          </w:rPr>
          <w:tab/>
        </w:r>
        <w:r w:rsidR="00656719" w:rsidDel="00841291">
          <w:rPr>
            <w:noProof/>
            <w:webHidden/>
          </w:rPr>
          <w:delText>41</w:delText>
        </w:r>
      </w:del>
    </w:p>
    <w:p w14:paraId="0493F14B" w14:textId="7AB326C7" w:rsidR="00F8164E" w:rsidDel="00841291" w:rsidRDefault="00F8164E" w:rsidP="006A6F83">
      <w:pPr>
        <w:pStyle w:val="TOC1"/>
        <w:rPr>
          <w:del w:id="283" w:author="Nigel Crowther1" w:date="2023-05-11T09:38:00Z"/>
          <w:rFonts w:eastAsiaTheme="minorEastAsia" w:cstheme="minorBidi"/>
          <w:noProof/>
          <w:sz w:val="22"/>
          <w:szCs w:val="22"/>
        </w:rPr>
        <w:pPrChange w:id="284" w:author="Nigel Crowther1" w:date="2023-05-23T18:40:00Z">
          <w:pPr>
            <w:pStyle w:val="TOC3"/>
            <w:tabs>
              <w:tab w:val="right" w:leader="dot" w:pos="9736"/>
            </w:tabs>
          </w:pPr>
        </w:pPrChange>
      </w:pPr>
      <w:del w:id="285" w:author="Nigel Crowther1" w:date="2023-05-11T09:38:00Z">
        <w:r w:rsidRPr="00841291" w:rsidDel="00841291">
          <w:rPr>
            <w:noProof/>
            <w:rPrChange w:id="286" w:author="Nigel Crowther1" w:date="2023-05-11T09:38:00Z">
              <w:rPr>
                <w:rStyle w:val="Hyperlink"/>
                <w:noProof/>
              </w:rPr>
            </w:rPrChange>
          </w:rPr>
          <w:delText>A Quick Tour of the Flight Rebooking Service</w:delText>
        </w:r>
        <w:r w:rsidDel="00841291">
          <w:rPr>
            <w:noProof/>
            <w:webHidden/>
          </w:rPr>
          <w:tab/>
        </w:r>
        <w:r w:rsidR="00656719" w:rsidDel="00841291">
          <w:rPr>
            <w:noProof/>
            <w:webHidden/>
          </w:rPr>
          <w:delText>42</w:delText>
        </w:r>
      </w:del>
    </w:p>
    <w:p w14:paraId="3A9C73D5" w14:textId="5CDDF75A" w:rsidR="00F8164E" w:rsidDel="00841291" w:rsidRDefault="00F8164E" w:rsidP="006A6F83">
      <w:pPr>
        <w:pStyle w:val="TOC1"/>
        <w:rPr>
          <w:del w:id="287" w:author="Nigel Crowther1" w:date="2023-05-11T09:38:00Z"/>
          <w:rFonts w:eastAsiaTheme="minorEastAsia" w:cstheme="minorBidi"/>
          <w:noProof/>
          <w:sz w:val="22"/>
          <w:szCs w:val="22"/>
        </w:rPr>
        <w:pPrChange w:id="288" w:author="Nigel Crowther1" w:date="2023-05-23T18:40:00Z">
          <w:pPr>
            <w:pStyle w:val="TOC3"/>
            <w:tabs>
              <w:tab w:val="right" w:leader="dot" w:pos="9736"/>
            </w:tabs>
          </w:pPr>
        </w:pPrChange>
      </w:pPr>
      <w:del w:id="289" w:author="Nigel Crowther1" w:date="2023-05-11T09:38:00Z">
        <w:r w:rsidRPr="00841291" w:rsidDel="00841291">
          <w:rPr>
            <w:noProof/>
            <w:rPrChange w:id="290" w:author="Nigel Crowther1" w:date="2023-05-11T09:38:00Z">
              <w:rPr>
                <w:rStyle w:val="Hyperlink"/>
                <w:noProof/>
              </w:rPr>
            </w:rPrChange>
          </w:rPr>
          <w:delText>Extend the diagram</w:delText>
        </w:r>
        <w:r w:rsidDel="00841291">
          <w:rPr>
            <w:noProof/>
            <w:webHidden/>
          </w:rPr>
          <w:tab/>
        </w:r>
        <w:r w:rsidR="00656719" w:rsidDel="00841291">
          <w:rPr>
            <w:noProof/>
            <w:webHidden/>
          </w:rPr>
          <w:delText>47</w:delText>
        </w:r>
      </w:del>
    </w:p>
    <w:p w14:paraId="1F1484F4" w14:textId="59453ACA" w:rsidR="00F8164E" w:rsidDel="00841291" w:rsidRDefault="00F8164E" w:rsidP="006A6F83">
      <w:pPr>
        <w:pStyle w:val="TOC1"/>
        <w:rPr>
          <w:del w:id="291" w:author="Nigel Crowther1" w:date="2023-05-11T09:38:00Z"/>
          <w:rFonts w:eastAsiaTheme="minorEastAsia" w:cstheme="minorBidi"/>
          <w:noProof/>
          <w:sz w:val="22"/>
          <w:szCs w:val="22"/>
        </w:rPr>
        <w:pPrChange w:id="292" w:author="Nigel Crowther1" w:date="2023-05-23T18:40:00Z">
          <w:pPr>
            <w:pStyle w:val="TOC1"/>
          </w:pPr>
        </w:pPrChange>
      </w:pPr>
      <w:del w:id="293" w:author="Nigel Crowther1" w:date="2023-05-11T09:38:00Z">
        <w:r w:rsidRPr="00841291" w:rsidDel="00841291">
          <w:rPr>
            <w:noProof/>
            <w:rPrChange w:id="294" w:author="Nigel Crowther1" w:date="2023-05-11T09:38:00Z">
              <w:rPr>
                <w:rStyle w:val="Hyperlink"/>
                <w:b w:val="0"/>
                <w:bCs w:val="0"/>
                <w:i w:val="0"/>
                <w:iCs w:val="0"/>
                <w:noProof/>
              </w:rPr>
            </w:rPrChange>
          </w:rPr>
          <w:delText>3 Conclusion</w:delText>
        </w:r>
        <w:r w:rsidDel="00841291">
          <w:rPr>
            <w:noProof/>
            <w:webHidden/>
          </w:rPr>
          <w:tab/>
        </w:r>
        <w:r w:rsidR="00656719" w:rsidDel="00841291">
          <w:rPr>
            <w:noProof/>
            <w:webHidden/>
          </w:rPr>
          <w:delText>49</w:delText>
        </w:r>
      </w:del>
    </w:p>
    <w:p w14:paraId="713D3E8F" w14:textId="3D8D2272" w:rsidR="00F8164E" w:rsidDel="00841291" w:rsidRDefault="00F8164E" w:rsidP="006A6F83">
      <w:pPr>
        <w:pStyle w:val="TOC1"/>
        <w:rPr>
          <w:del w:id="295" w:author="Nigel Crowther1" w:date="2023-05-11T09:38:00Z"/>
          <w:rFonts w:eastAsiaTheme="minorEastAsia" w:cstheme="minorBidi"/>
          <w:noProof/>
          <w:sz w:val="22"/>
          <w:szCs w:val="22"/>
        </w:rPr>
        <w:pPrChange w:id="296" w:author="Nigel Crowther1" w:date="2023-05-23T18:40:00Z">
          <w:pPr>
            <w:pStyle w:val="TOC1"/>
          </w:pPr>
        </w:pPrChange>
      </w:pPr>
      <w:del w:id="297" w:author="Nigel Crowther1" w:date="2023-05-11T09:38:00Z">
        <w:r w:rsidRPr="00841291" w:rsidDel="00841291">
          <w:rPr>
            <w:noProof/>
            <w:rPrChange w:id="298" w:author="Nigel Crowther1" w:date="2023-05-11T09:38:00Z">
              <w:rPr>
                <w:rStyle w:val="Hyperlink"/>
                <w:b w:val="0"/>
                <w:bCs w:val="0"/>
                <w:i w:val="0"/>
                <w:iCs w:val="0"/>
                <w:noProof/>
              </w:rPr>
            </w:rPrChange>
          </w:rPr>
          <w:delText>4 Appendix A: Installing KIE Sandbox Extended Services</w:delText>
        </w:r>
        <w:r w:rsidDel="00841291">
          <w:rPr>
            <w:noProof/>
            <w:webHidden/>
          </w:rPr>
          <w:tab/>
        </w:r>
        <w:r w:rsidR="00656719" w:rsidDel="00841291">
          <w:rPr>
            <w:noProof/>
            <w:webHidden/>
          </w:rPr>
          <w:delText>50</w:delText>
        </w:r>
      </w:del>
    </w:p>
    <w:p w14:paraId="328801D3" w14:textId="43AD64E9" w:rsidR="001870EC" w:rsidRPr="00545C83" w:rsidRDefault="00F8164E" w:rsidP="006A6F83">
      <w:pPr>
        <w:pStyle w:val="TOC1"/>
      </w:pPr>
      <w:del w:id="299" w:author="Nigel Crowther1" w:date="2023-05-11T09:38:00Z">
        <w:r w:rsidRPr="00841291" w:rsidDel="00841291">
          <w:rPr>
            <w:noProof/>
            <w:rPrChange w:id="300" w:author="Nigel Crowther1" w:date="2023-05-11T09:38:00Z">
              <w:rPr>
                <w:rStyle w:val="Hyperlink"/>
                <w:noProof/>
              </w:rPr>
            </w:rPrChange>
          </w:rPr>
          <w:delText>5 Appendix B: Clearing the KIE Sandbox Cache</w:delText>
        </w:r>
        <w:r w:rsidDel="00841291">
          <w:rPr>
            <w:noProof/>
            <w:webHidden/>
          </w:rPr>
          <w:tab/>
        </w:r>
        <w:r w:rsidR="00656719" w:rsidDel="00841291">
          <w:rPr>
            <w:noProof/>
            <w:webHidden/>
          </w:rPr>
          <w:delText>51</w:delText>
        </w:r>
      </w:del>
      <w:r w:rsidR="00AC0117" w:rsidRPr="00545C83">
        <w:rPr>
          <w:rFonts w:eastAsia="Batang"/>
          <w:sz w:val="21"/>
          <w:szCs w:val="28"/>
          <w:lang w:eastAsia="en-US"/>
        </w:rPr>
        <w:fldChar w:fldCharType="end"/>
      </w:r>
    </w:p>
    <w:p w14:paraId="4A665A2B" w14:textId="61462251" w:rsidR="001870EC" w:rsidRPr="00545C83" w:rsidRDefault="001870EC" w:rsidP="00B245C6">
      <w:pPr>
        <w:pStyle w:val="Heading1"/>
        <w:rPr>
          <w:lang w:val="en-GB"/>
        </w:rPr>
      </w:pPr>
      <w:bookmarkStart w:id="301" w:name="_Ref69978374"/>
      <w:bookmarkStart w:id="302" w:name="_Ref69978378"/>
      <w:bookmarkStart w:id="303" w:name="_Toc135759353"/>
      <w:r w:rsidRPr="00545C83">
        <w:rPr>
          <w:lang w:val="en-GB"/>
        </w:rPr>
        <w:lastRenderedPageBreak/>
        <w:t>Introduction</w:t>
      </w:r>
      <w:bookmarkEnd w:id="301"/>
      <w:bookmarkEnd w:id="302"/>
      <w:bookmarkEnd w:id="303"/>
    </w:p>
    <w:p w14:paraId="209E186E" w14:textId="77777777" w:rsidR="00B069DC" w:rsidRPr="00545C83" w:rsidRDefault="00B069DC" w:rsidP="00B069DC">
      <w:pPr>
        <w:rPr>
          <w:lang w:eastAsia="x-none"/>
        </w:rPr>
      </w:pPr>
    </w:p>
    <w:p w14:paraId="00371CC1" w14:textId="564AF900" w:rsidR="00A2017D" w:rsidRPr="00545C83" w:rsidRDefault="00E90F8F" w:rsidP="003245D4">
      <w:pPr>
        <w:rPr>
          <w:lang w:eastAsia="x-none"/>
        </w:rPr>
      </w:pPr>
      <w:r w:rsidRPr="00545C83">
        <w:rPr>
          <w:lang w:eastAsia="x-none"/>
        </w:rPr>
        <w:t xml:space="preserve">In </w:t>
      </w:r>
      <w:r w:rsidR="00D9668D" w:rsidRPr="00545C83">
        <w:rPr>
          <w:lang w:eastAsia="x-none"/>
        </w:rPr>
        <w:t>th</w:t>
      </w:r>
      <w:r w:rsidR="00023F56" w:rsidRPr="00545C83">
        <w:rPr>
          <w:lang w:eastAsia="x-none"/>
        </w:rPr>
        <w:t xml:space="preserve">is </w:t>
      </w:r>
      <w:r w:rsidR="00B069DC" w:rsidRPr="00545C83">
        <w:rPr>
          <w:lang w:eastAsia="x-none"/>
        </w:rPr>
        <w:t>guide</w:t>
      </w:r>
      <w:r w:rsidR="00D9668D" w:rsidRPr="00545C83">
        <w:rPr>
          <w:lang w:eastAsia="x-none"/>
        </w:rPr>
        <w:t xml:space="preserve"> </w:t>
      </w:r>
      <w:r w:rsidRPr="00545C83">
        <w:rPr>
          <w:lang w:eastAsia="x-none"/>
        </w:rPr>
        <w:t>we</w:t>
      </w:r>
      <w:r w:rsidR="003245D4" w:rsidRPr="00545C83">
        <w:rPr>
          <w:lang w:eastAsia="x-none"/>
        </w:rPr>
        <w:t xml:space="preserve"> </w:t>
      </w:r>
      <w:r w:rsidR="000439D5" w:rsidRPr="00545C83">
        <w:rPr>
          <w:lang w:eastAsia="x-none"/>
        </w:rPr>
        <w:t xml:space="preserve">go beyond basics </w:t>
      </w:r>
      <w:r w:rsidR="00CC41BE" w:rsidRPr="00545C83">
        <w:rPr>
          <w:lang w:eastAsia="x-none"/>
        </w:rPr>
        <w:t>to</w:t>
      </w:r>
      <w:r w:rsidR="000439D5" w:rsidRPr="00545C83">
        <w:rPr>
          <w:lang w:eastAsia="x-none"/>
        </w:rPr>
        <w:t xml:space="preserve"> </w:t>
      </w:r>
      <w:r w:rsidR="00EE5A14" w:rsidRPr="00545C83">
        <w:rPr>
          <w:lang w:eastAsia="x-none"/>
        </w:rPr>
        <w:t xml:space="preserve">build </w:t>
      </w:r>
      <w:r w:rsidR="000439D5" w:rsidRPr="00545C83">
        <w:rPr>
          <w:lang w:eastAsia="x-none"/>
        </w:rPr>
        <w:t>real</w:t>
      </w:r>
      <w:r w:rsidR="00D15C79" w:rsidRPr="00545C83">
        <w:rPr>
          <w:lang w:eastAsia="x-none"/>
        </w:rPr>
        <w:t>-</w:t>
      </w:r>
      <w:r w:rsidR="000439D5" w:rsidRPr="00545C83">
        <w:rPr>
          <w:lang w:eastAsia="x-none"/>
        </w:rPr>
        <w:t>world</w:t>
      </w:r>
      <w:r w:rsidR="00E02986" w:rsidRPr="00545C83">
        <w:rPr>
          <w:lang w:eastAsia="x-none"/>
        </w:rPr>
        <w:t xml:space="preserve"> </w:t>
      </w:r>
      <w:r w:rsidR="00CC41BE" w:rsidRPr="00545C83">
        <w:rPr>
          <w:lang w:eastAsia="x-none"/>
        </w:rPr>
        <w:t>DMN</w:t>
      </w:r>
      <w:r w:rsidR="00B069DC" w:rsidRPr="00545C83">
        <w:rPr>
          <w:lang w:eastAsia="x-none"/>
        </w:rPr>
        <w:t>.</w:t>
      </w:r>
    </w:p>
    <w:p w14:paraId="73D57F7D" w14:textId="77777777" w:rsidR="00A8237D" w:rsidRPr="00545C83" w:rsidRDefault="00A8237D" w:rsidP="003245D4">
      <w:pPr>
        <w:rPr>
          <w:lang w:eastAsia="x-none"/>
        </w:rPr>
      </w:pPr>
    </w:p>
    <w:p w14:paraId="3A9F55FA" w14:textId="664789BF" w:rsidR="00E90F8F" w:rsidRPr="00545C83" w:rsidRDefault="00D15C79" w:rsidP="00207CFF">
      <w:pPr>
        <w:rPr>
          <w:lang w:eastAsia="x-none"/>
        </w:rPr>
      </w:pPr>
      <w:r w:rsidRPr="00545C83">
        <w:rPr>
          <w:lang w:eastAsia="x-none"/>
        </w:rPr>
        <w:t xml:space="preserve">The </w:t>
      </w:r>
      <w:r w:rsidR="00AE3AA7" w:rsidRPr="00545C83">
        <w:rPr>
          <w:lang w:eastAsia="x-none"/>
        </w:rPr>
        <w:t xml:space="preserve">following </w:t>
      </w:r>
      <w:r w:rsidR="00EE5A14" w:rsidRPr="00545C83">
        <w:rPr>
          <w:lang w:eastAsia="x-none"/>
        </w:rPr>
        <w:t>topics</w:t>
      </w:r>
      <w:r w:rsidRPr="00545C83">
        <w:rPr>
          <w:lang w:eastAsia="x-none"/>
        </w:rPr>
        <w:t xml:space="preserve"> are presented:</w:t>
      </w:r>
    </w:p>
    <w:p w14:paraId="617C6197" w14:textId="77777777" w:rsidR="00D0151C" w:rsidRPr="00545C83" w:rsidRDefault="00D0151C" w:rsidP="00207CFF">
      <w:pPr>
        <w:rPr>
          <w:lang w:eastAsia="x-none"/>
        </w:rPr>
      </w:pPr>
    </w:p>
    <w:p w14:paraId="4D439087" w14:textId="7F9D7DA3" w:rsidR="00B245C6" w:rsidRPr="00545C83" w:rsidRDefault="00631F58">
      <w:pPr>
        <w:numPr>
          <w:ilvl w:val="0"/>
          <w:numId w:val="5"/>
        </w:numPr>
        <w:shd w:val="clear" w:color="auto" w:fill="FFFFFF"/>
        <w:spacing w:after="120"/>
        <w:rPr>
          <w:rFonts w:ascii="Red Hat Text" w:hAnsi="Red Hat Text"/>
          <w:color w:val="252525"/>
          <w:sz w:val="27"/>
          <w:szCs w:val="27"/>
        </w:rPr>
      </w:pPr>
      <w:r>
        <w:rPr>
          <w:rFonts w:ascii="Red Hat Text" w:hAnsi="Red Hat Text"/>
          <w:b/>
          <w:bCs/>
          <w:color w:val="252525"/>
          <w:sz w:val="27"/>
          <w:szCs w:val="27"/>
        </w:rPr>
        <w:t>Data Types</w:t>
      </w:r>
    </w:p>
    <w:p w14:paraId="340C5825"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Applying patterns for large projects</w:t>
      </w:r>
    </w:p>
    <w:p w14:paraId="589E59C2" w14:textId="77777777"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Hit Policies</w:t>
      </w:r>
    </w:p>
    <w:p w14:paraId="4DE64AE8" w14:textId="3EB50DB5" w:rsidR="00B245C6" w:rsidRPr="00545C83" w:rsidRDefault="00B245C6">
      <w:pPr>
        <w:numPr>
          <w:ilvl w:val="0"/>
          <w:numId w:val="5"/>
        </w:numPr>
        <w:shd w:val="clear" w:color="auto" w:fill="FFFFFF"/>
        <w:spacing w:after="120"/>
        <w:rPr>
          <w:rFonts w:ascii="Red Hat Text" w:hAnsi="Red Hat Text"/>
          <w:color w:val="252525"/>
          <w:sz w:val="27"/>
          <w:szCs w:val="27"/>
        </w:rPr>
      </w:pPr>
      <w:r w:rsidRPr="00545C83">
        <w:rPr>
          <w:rFonts w:ascii="Red Hat Text" w:hAnsi="Red Hat Text"/>
          <w:b/>
          <w:bCs/>
          <w:color w:val="252525"/>
          <w:sz w:val="27"/>
          <w:szCs w:val="27"/>
        </w:rPr>
        <w:t xml:space="preserve">Advanced </w:t>
      </w:r>
      <w:r w:rsidR="00FB4ACD">
        <w:rPr>
          <w:rFonts w:ascii="Red Hat Text" w:hAnsi="Red Hat Text"/>
          <w:b/>
          <w:bCs/>
          <w:color w:val="252525"/>
          <w:sz w:val="27"/>
          <w:szCs w:val="27"/>
        </w:rPr>
        <w:t xml:space="preserve">DMN </w:t>
      </w:r>
    </w:p>
    <w:p w14:paraId="7CA34DDB" w14:textId="24483F82" w:rsidR="00EE5A14" w:rsidRPr="00545C83" w:rsidRDefault="00EE5A14" w:rsidP="00EE5A14">
      <w:pPr>
        <w:rPr>
          <w:b/>
          <w:bCs/>
        </w:rPr>
      </w:pPr>
    </w:p>
    <w:p w14:paraId="03E9A14D" w14:textId="4D015814" w:rsidR="00E90F8F" w:rsidRPr="00545C83" w:rsidRDefault="00AE3AA7" w:rsidP="00E90F8F">
      <w:pPr>
        <w:rPr>
          <w:lang w:eastAsia="x-none"/>
        </w:rPr>
      </w:pPr>
      <w:r w:rsidRPr="00545C83">
        <w:rPr>
          <w:lang w:eastAsia="x-none"/>
        </w:rPr>
        <w:t xml:space="preserve">By the end, </w:t>
      </w:r>
      <w:r w:rsidR="00D22D11" w:rsidRPr="00545C83">
        <w:rPr>
          <w:lang w:eastAsia="x-none"/>
        </w:rPr>
        <w:t>y</w:t>
      </w:r>
      <w:r w:rsidRPr="00545C83">
        <w:rPr>
          <w:lang w:eastAsia="x-none"/>
        </w:rPr>
        <w:t xml:space="preserve">ou will </w:t>
      </w:r>
      <w:r w:rsidR="002A5700" w:rsidRPr="00545C83">
        <w:rPr>
          <w:lang w:eastAsia="x-none"/>
        </w:rPr>
        <w:t>be able to apply</w:t>
      </w:r>
      <w:r w:rsidR="00B069DC" w:rsidRPr="00545C83">
        <w:rPr>
          <w:lang w:eastAsia="x-none"/>
        </w:rPr>
        <w:t xml:space="preserve"> the</w:t>
      </w:r>
      <w:r w:rsidR="00483EF1">
        <w:rPr>
          <w:lang w:eastAsia="x-none"/>
        </w:rPr>
        <w:t xml:space="preserve"> </w:t>
      </w:r>
      <w:r w:rsidR="00EE5A14" w:rsidRPr="00545C83">
        <w:rPr>
          <w:lang w:eastAsia="x-none"/>
        </w:rPr>
        <w:t xml:space="preserve">techniques </w:t>
      </w:r>
      <w:r w:rsidR="00483EF1">
        <w:rPr>
          <w:lang w:eastAsia="x-none"/>
        </w:rPr>
        <w:t xml:space="preserve">presented in these topics </w:t>
      </w:r>
      <w:r w:rsidR="002A5700" w:rsidRPr="00545C83">
        <w:rPr>
          <w:lang w:eastAsia="x-none"/>
        </w:rPr>
        <w:t>to</w:t>
      </w:r>
      <w:r w:rsidR="00E02986" w:rsidRPr="00545C83">
        <w:rPr>
          <w:lang w:eastAsia="x-none"/>
        </w:rPr>
        <w:t xml:space="preserve"> </w:t>
      </w:r>
      <w:r w:rsidR="00EE5A14" w:rsidRPr="00545C83">
        <w:rPr>
          <w:lang w:eastAsia="x-none"/>
        </w:rPr>
        <w:t>your</w:t>
      </w:r>
      <w:r w:rsidR="00E02986" w:rsidRPr="00545C83">
        <w:rPr>
          <w:lang w:eastAsia="x-none"/>
        </w:rPr>
        <w:t xml:space="preserve"> projects</w:t>
      </w:r>
      <w:bookmarkStart w:id="304" w:name="_Ref125045697"/>
      <w:r w:rsidR="00E02986" w:rsidRPr="00545C83">
        <w:rPr>
          <w:lang w:eastAsia="x-none"/>
        </w:rPr>
        <w:t>.</w:t>
      </w:r>
    </w:p>
    <w:p w14:paraId="11C1DA2B" w14:textId="54DB6BDA" w:rsidR="00AE3486" w:rsidRPr="00545C83" w:rsidRDefault="00AE3486" w:rsidP="00E90F8F">
      <w:pPr>
        <w:rPr>
          <w:lang w:eastAsia="x-none"/>
        </w:rPr>
      </w:pPr>
    </w:p>
    <w:p w14:paraId="00C567EF" w14:textId="100595B7" w:rsidR="00AE3486" w:rsidRPr="00545C83" w:rsidRDefault="00AE3486" w:rsidP="00AE3486">
      <w:pPr>
        <w:pStyle w:val="Heading1"/>
        <w:rPr>
          <w:lang w:val="en-GB"/>
        </w:rPr>
      </w:pPr>
      <w:bookmarkStart w:id="305" w:name="_Toc135759354"/>
      <w:r w:rsidRPr="00545C83">
        <w:rPr>
          <w:lang w:val="en-GB"/>
        </w:rPr>
        <w:lastRenderedPageBreak/>
        <w:t>Prerequisites</w:t>
      </w:r>
      <w:bookmarkEnd w:id="305"/>
    </w:p>
    <w:p w14:paraId="414D3784" w14:textId="4A5798F8" w:rsidR="00AE3486" w:rsidRPr="00545C83" w:rsidRDefault="00AE3486" w:rsidP="00E90F8F">
      <w:pPr>
        <w:rPr>
          <w:lang w:eastAsia="x-none"/>
        </w:rPr>
      </w:pPr>
    </w:p>
    <w:p w14:paraId="73190A2F" w14:textId="04352B86" w:rsidR="00AE3486" w:rsidRPr="00545C83" w:rsidRDefault="00AE3486" w:rsidP="00AE3486">
      <w:pPr>
        <w:rPr>
          <w:lang w:eastAsia="en-US"/>
        </w:rPr>
      </w:pPr>
      <w:r w:rsidRPr="00545C83">
        <w:rPr>
          <w:lang w:eastAsia="x-none"/>
        </w:rPr>
        <w:t xml:space="preserve">For this lab you need </w:t>
      </w:r>
      <w:r w:rsidR="007816A5">
        <w:rPr>
          <w:b/>
          <w:bCs/>
          <w:lang w:eastAsia="x-none"/>
        </w:rPr>
        <w:t>KIE</w:t>
      </w:r>
      <w:r w:rsidRPr="00545C83">
        <w:rPr>
          <w:b/>
          <w:bCs/>
          <w:lang w:eastAsia="x-none"/>
        </w:rPr>
        <w:t xml:space="preserve"> Sandbox</w:t>
      </w:r>
      <w:r w:rsidRPr="00545C83">
        <w:rPr>
          <w:lang w:eastAsia="x-none"/>
        </w:rPr>
        <w:t xml:space="preserve"> with </w:t>
      </w:r>
      <w:r w:rsidR="007816A5">
        <w:rPr>
          <w:i/>
          <w:iCs/>
          <w:lang w:eastAsia="en-US"/>
        </w:rPr>
        <w:t>KIE</w:t>
      </w:r>
      <w:r w:rsidRPr="00545C83">
        <w:rPr>
          <w:i/>
          <w:iCs/>
          <w:lang w:eastAsia="en-US"/>
        </w:rPr>
        <w:t xml:space="preserve"> Sandbox Extended Services</w:t>
      </w:r>
      <w:r w:rsidRPr="00545C83">
        <w:rPr>
          <w:lang w:eastAsia="en-US"/>
        </w:rPr>
        <w:t xml:space="preserve"> running.  If you have not </w:t>
      </w:r>
      <w:r w:rsidR="00ED1F10" w:rsidRPr="00545C83">
        <w:rPr>
          <w:lang w:eastAsia="en-US"/>
        </w:rPr>
        <w:t xml:space="preserve">already </w:t>
      </w:r>
      <w:r w:rsidRPr="00545C83">
        <w:rPr>
          <w:lang w:eastAsia="en-US"/>
        </w:rPr>
        <w:t xml:space="preserve">done so, download and install the </w:t>
      </w:r>
      <w:r w:rsidR="007816A5">
        <w:rPr>
          <w:i/>
          <w:iCs/>
          <w:lang w:eastAsia="en-US"/>
        </w:rPr>
        <w:t>KIE</w:t>
      </w:r>
      <w:r w:rsidRPr="00545C83">
        <w:rPr>
          <w:i/>
          <w:iCs/>
          <w:lang w:eastAsia="en-US"/>
        </w:rPr>
        <w:t xml:space="preserve"> Sandbox Extended Services</w:t>
      </w:r>
      <w:r w:rsidRPr="00545C83">
        <w:rPr>
          <w:lang w:eastAsia="en-US"/>
        </w:rPr>
        <w:t xml:space="preserve">. </w:t>
      </w:r>
      <w:r w:rsidR="009207EE">
        <w:rPr>
          <w:lang w:eastAsia="en-US"/>
        </w:rPr>
        <w:t xml:space="preserve">  See Appendix A.</w:t>
      </w:r>
    </w:p>
    <w:p w14:paraId="4D3CFB75" w14:textId="37878A14" w:rsidR="004146EC" w:rsidRPr="00545C83" w:rsidRDefault="004146EC" w:rsidP="00AE3486">
      <w:pPr>
        <w:rPr>
          <w:lang w:eastAsia="en-US"/>
        </w:rPr>
      </w:pPr>
    </w:p>
    <w:p w14:paraId="680329E3" w14:textId="4BC12EF5" w:rsidR="004146EC" w:rsidRPr="00545C83" w:rsidRDefault="004146EC" w:rsidP="00AE3486">
      <w:pPr>
        <w:rPr>
          <w:lang w:eastAsia="en-US"/>
        </w:rPr>
      </w:pPr>
      <w:r w:rsidRPr="00545C83">
        <w:rPr>
          <w:lang w:eastAsia="en-US"/>
        </w:rPr>
        <w:t>You will also need a local copy of the</w:t>
      </w:r>
      <w:r w:rsidR="00ED1F10" w:rsidRPr="00545C83">
        <w:rPr>
          <w:lang w:eastAsia="en-US"/>
        </w:rPr>
        <w:t xml:space="preserve"> </w:t>
      </w:r>
      <w:r w:rsidR="003703AF">
        <w:rPr>
          <w:lang w:eastAsia="en-US"/>
        </w:rPr>
        <w:t xml:space="preserve">following </w:t>
      </w:r>
      <w:proofErr w:type="spellStart"/>
      <w:r w:rsidRPr="00545C83">
        <w:rPr>
          <w:lang w:eastAsia="en-US"/>
        </w:rPr>
        <w:t>Git</w:t>
      </w:r>
      <w:proofErr w:type="spellEnd"/>
      <w:r w:rsidRPr="00545C83">
        <w:rPr>
          <w:lang w:eastAsia="en-US"/>
        </w:rPr>
        <w:t xml:space="preserve"> repo</w:t>
      </w:r>
      <w:r w:rsidR="003703AF">
        <w:rPr>
          <w:lang w:eastAsia="en-US"/>
        </w:rPr>
        <w:t>:</w:t>
      </w:r>
    </w:p>
    <w:p w14:paraId="0793F059" w14:textId="77777777" w:rsidR="004146EC" w:rsidRPr="00545C83" w:rsidRDefault="004146EC" w:rsidP="00AE3486">
      <w:pPr>
        <w:rPr>
          <w:lang w:eastAsia="en-US"/>
        </w:rPr>
      </w:pPr>
    </w:p>
    <w:p w14:paraId="0B1AF9B6" w14:textId="462CBF5F" w:rsidR="004146EC" w:rsidRPr="00545C83" w:rsidRDefault="00000000" w:rsidP="00AE3486">
      <w:pPr>
        <w:rPr>
          <w:lang w:eastAsia="en-US"/>
        </w:rPr>
      </w:pPr>
      <w:hyperlink r:id="rId10" w:history="1">
        <w:r w:rsidR="004146EC" w:rsidRPr="00545C83">
          <w:rPr>
            <w:rStyle w:val="Hyperlink"/>
            <w:lang w:eastAsia="en-US"/>
          </w:rPr>
          <w:t>https://github.com/ncrowther/DMNBeyondTheBasics</w:t>
        </w:r>
      </w:hyperlink>
    </w:p>
    <w:p w14:paraId="5A678CEF" w14:textId="77777777" w:rsidR="004146EC" w:rsidRPr="00545C83" w:rsidRDefault="004146EC" w:rsidP="00AE3486">
      <w:pPr>
        <w:rPr>
          <w:lang w:eastAsia="en-US"/>
        </w:rPr>
      </w:pPr>
    </w:p>
    <w:p w14:paraId="1EE0D8E2" w14:textId="59ABA3D7" w:rsidR="004146EC" w:rsidRPr="00545C83" w:rsidRDefault="004146EC" w:rsidP="00AE3486">
      <w:pPr>
        <w:rPr>
          <w:lang w:eastAsia="en-US"/>
        </w:rPr>
      </w:pPr>
      <w:r w:rsidRPr="00545C83">
        <w:rPr>
          <w:lang w:eastAsia="en-US"/>
        </w:rPr>
        <w:t xml:space="preserve">Click on the link and then click the </w:t>
      </w:r>
      <w:r w:rsidRPr="00545C83">
        <w:rPr>
          <w:i/>
          <w:iCs/>
          <w:lang w:eastAsia="en-US"/>
        </w:rPr>
        <w:t>Code</w:t>
      </w:r>
      <w:r w:rsidRPr="00545C83">
        <w:rPr>
          <w:lang w:eastAsia="en-US"/>
        </w:rPr>
        <w:t xml:space="preserve"> </w:t>
      </w:r>
      <w:r w:rsidRPr="00545C83">
        <w:rPr>
          <w:noProof/>
          <w:lang w:eastAsia="en-US"/>
        </w:rPr>
        <w:drawing>
          <wp:inline distT="0" distB="0" distL="0" distR="0" wp14:anchorId="5FC2D1E1" wp14:editId="0B4A4A2E">
            <wp:extent cx="619125" cy="21368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49" cy="216519"/>
                    </a:xfrm>
                    <a:prstGeom prst="rect">
                      <a:avLst/>
                    </a:prstGeom>
                  </pic:spPr>
                </pic:pic>
              </a:graphicData>
            </a:graphic>
          </wp:inline>
        </w:drawing>
      </w:r>
      <w:r w:rsidRPr="00545C83">
        <w:rPr>
          <w:lang w:eastAsia="en-US"/>
        </w:rPr>
        <w:t xml:space="preserve">button and </w:t>
      </w:r>
      <w:r w:rsidRPr="00545C83">
        <w:rPr>
          <w:i/>
          <w:iCs/>
          <w:lang w:eastAsia="en-US"/>
        </w:rPr>
        <w:t>Download ZIP</w:t>
      </w:r>
      <w:r w:rsidR="00B95B51" w:rsidRPr="00545C83">
        <w:rPr>
          <w:lang w:eastAsia="en-US"/>
        </w:rPr>
        <w:t>:</w:t>
      </w:r>
    </w:p>
    <w:p w14:paraId="54A5A495" w14:textId="232D4B7A" w:rsidR="004146EC" w:rsidRPr="00545C83" w:rsidRDefault="004146EC" w:rsidP="00AE3486">
      <w:pPr>
        <w:rPr>
          <w:lang w:eastAsia="en-US"/>
        </w:rPr>
      </w:pPr>
      <w:r w:rsidRPr="00545C83">
        <w:rPr>
          <w:noProof/>
          <w:lang w:eastAsia="en-US"/>
        </w:rPr>
        <w:drawing>
          <wp:inline distT="0" distB="0" distL="0" distR="0" wp14:anchorId="27F8F93B" wp14:editId="5CF77FC9">
            <wp:extent cx="4525973" cy="1790700"/>
            <wp:effectExtent l="228600" t="228600" r="217805" b="2095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43637" cy="1797689"/>
                    </a:xfrm>
                    <a:prstGeom prst="rect">
                      <a:avLst/>
                    </a:prstGeom>
                    <a:effectLst>
                      <a:glow rad="228600">
                        <a:schemeClr val="accent1">
                          <a:satMod val="175000"/>
                          <a:alpha val="40000"/>
                        </a:schemeClr>
                      </a:glow>
                    </a:effectLst>
                  </pic:spPr>
                </pic:pic>
              </a:graphicData>
            </a:graphic>
          </wp:inline>
        </w:drawing>
      </w:r>
    </w:p>
    <w:p w14:paraId="6A8A0441" w14:textId="4BE9AE54" w:rsidR="00933315" w:rsidRDefault="004146EC" w:rsidP="00290B4E">
      <w:pPr>
        <w:rPr>
          <w:lang w:eastAsia="en-US"/>
        </w:rPr>
      </w:pPr>
      <w:r w:rsidRPr="00545C83">
        <w:rPr>
          <w:lang w:eastAsia="en-US"/>
        </w:rPr>
        <w:t xml:space="preserve">Unpack the zip to a local </w:t>
      </w:r>
      <w:r w:rsidR="005C0115">
        <w:rPr>
          <w:lang w:eastAsia="en-US"/>
        </w:rPr>
        <w:t>directory</w:t>
      </w:r>
      <w:r w:rsidRPr="00545C83">
        <w:rPr>
          <w:lang w:eastAsia="en-US"/>
        </w:rPr>
        <w:t xml:space="preserve"> and note</w:t>
      </w:r>
      <w:r w:rsidR="00274013" w:rsidRPr="00545C83">
        <w:rPr>
          <w:lang w:eastAsia="en-US"/>
        </w:rPr>
        <w:t xml:space="preserve"> the</w:t>
      </w:r>
      <w:r w:rsidRPr="00545C83">
        <w:rPr>
          <w:lang w:eastAsia="en-US"/>
        </w:rPr>
        <w:t xml:space="preserve"> location.</w:t>
      </w:r>
      <w:bookmarkEnd w:id="304"/>
    </w:p>
    <w:p w14:paraId="5ED19EB6" w14:textId="2AC28FEC" w:rsidR="007816A5" w:rsidRDefault="007816A5" w:rsidP="00290B4E">
      <w:pPr>
        <w:rPr>
          <w:lang w:eastAsia="en-US"/>
        </w:rPr>
      </w:pPr>
    </w:p>
    <w:p w14:paraId="0518287B" w14:textId="4EA3E311" w:rsidR="007816A5" w:rsidRPr="007816A5" w:rsidRDefault="007816A5" w:rsidP="00290B4E">
      <w:pPr>
        <w:rPr>
          <w:lang w:eastAsia="en-US"/>
        </w:rPr>
      </w:pPr>
      <w:r>
        <w:rPr>
          <w:lang w:eastAsia="en-US"/>
        </w:rPr>
        <w:t xml:space="preserve">For </w:t>
      </w:r>
      <w:r w:rsidR="00DB6725">
        <w:rPr>
          <w:lang w:eastAsia="en-US"/>
        </w:rPr>
        <w:t xml:space="preserve">avoiding </w:t>
      </w:r>
      <w:r>
        <w:rPr>
          <w:lang w:eastAsia="en-US"/>
        </w:rPr>
        <w:t>problems</w:t>
      </w:r>
      <w:r w:rsidR="00DB6725">
        <w:rPr>
          <w:lang w:eastAsia="en-US"/>
        </w:rPr>
        <w:t xml:space="preserve"> with KIE Sandbox during and between each lab, </w:t>
      </w:r>
      <w:r>
        <w:rPr>
          <w:lang w:eastAsia="en-US"/>
        </w:rPr>
        <w:t xml:space="preserve">see Appendix </w:t>
      </w:r>
      <w:r w:rsidR="007B140B">
        <w:rPr>
          <w:lang w:eastAsia="en-US"/>
        </w:rPr>
        <w:t>B</w:t>
      </w:r>
      <w:r>
        <w:rPr>
          <w:lang w:eastAsia="en-US"/>
        </w:rPr>
        <w:t>.</w:t>
      </w:r>
    </w:p>
    <w:p w14:paraId="50DDD8F4" w14:textId="77777777" w:rsidR="00933315" w:rsidRDefault="00933315" w:rsidP="00290B4E">
      <w:pPr>
        <w:rPr>
          <w:b/>
          <w:bCs/>
          <w:color w:val="252525"/>
          <w:szCs w:val="22"/>
        </w:rPr>
      </w:pPr>
    </w:p>
    <w:p w14:paraId="41610FC0" w14:textId="77777777" w:rsidR="00933315" w:rsidRDefault="00933315" w:rsidP="00290B4E">
      <w:pPr>
        <w:rPr>
          <w:b/>
          <w:bCs/>
          <w:color w:val="252525"/>
          <w:szCs w:val="22"/>
        </w:rPr>
      </w:pPr>
    </w:p>
    <w:p w14:paraId="19130063" w14:textId="69D8E89F" w:rsidR="007B7541" w:rsidRPr="00631F58" w:rsidRDefault="007B7541" w:rsidP="00290B4E">
      <w:pPr>
        <w:rPr>
          <w:b/>
          <w:bCs/>
          <w:color w:val="252525"/>
          <w:szCs w:val="22"/>
        </w:rPr>
      </w:pPr>
      <w:r w:rsidRPr="00631F58">
        <w:rPr>
          <w:b/>
          <w:bCs/>
          <w:color w:val="252525"/>
          <w:szCs w:val="22"/>
        </w:rPr>
        <w:t>Additional Documentation</w:t>
      </w:r>
    </w:p>
    <w:p w14:paraId="01F30E51" w14:textId="4A7E19E2" w:rsidR="007B7541" w:rsidRPr="00631F58" w:rsidRDefault="007B7541" w:rsidP="00290B4E">
      <w:pPr>
        <w:rPr>
          <w:color w:val="252525"/>
          <w:szCs w:val="22"/>
        </w:rPr>
      </w:pPr>
    </w:p>
    <w:p w14:paraId="10FEED3C" w14:textId="6F44CEA9" w:rsidR="007B7541" w:rsidRPr="00631F58" w:rsidRDefault="007B7541" w:rsidP="00290B4E">
      <w:pPr>
        <w:rPr>
          <w:rFonts w:cs="IBM Plex Arabic"/>
          <w:color w:val="252525"/>
          <w:szCs w:val="22"/>
        </w:rPr>
      </w:pPr>
      <w:r w:rsidRPr="00631F58">
        <w:rPr>
          <w:rFonts w:cs="IBM Plex Arabic"/>
          <w:color w:val="252525"/>
          <w:szCs w:val="22"/>
        </w:rPr>
        <w:t>Additional documentation on DMN is found here:</w:t>
      </w:r>
    </w:p>
    <w:p w14:paraId="3ED05641" w14:textId="5BA5BAF3" w:rsidR="007B7541" w:rsidRPr="00631F58" w:rsidRDefault="00000000" w:rsidP="00290B4E">
      <w:pPr>
        <w:rPr>
          <w:rFonts w:cs="IBM Plex Arabic"/>
          <w:color w:val="252525"/>
          <w:szCs w:val="22"/>
        </w:rPr>
      </w:pPr>
      <w:hyperlink r:id="rId13" w:tooltip="DMN Documentation" w:history="1">
        <w:r w:rsidR="007B7541" w:rsidRPr="00631F58">
          <w:rPr>
            <w:rStyle w:val="Hyperlink"/>
            <w:rFonts w:cs="IBM Plex Arabic"/>
            <w:szCs w:val="22"/>
          </w:rPr>
          <w:t>https://access.redhat.com/documentation/en-us/red_hat_decision_manager/7.8/html/designing_a_decision_service_using_dmn_models</w:t>
        </w:r>
      </w:hyperlink>
    </w:p>
    <w:p w14:paraId="77B4F10F" w14:textId="1DAFD815" w:rsidR="00900DCC" w:rsidRPr="00545C83" w:rsidRDefault="00B245C6" w:rsidP="00B245C6">
      <w:pPr>
        <w:pStyle w:val="Heading1"/>
        <w:numPr>
          <w:ilvl w:val="0"/>
          <w:numId w:val="0"/>
        </w:numPr>
        <w:ind w:left="432" w:hanging="432"/>
        <w:rPr>
          <w:lang w:val="en-GB"/>
        </w:rPr>
      </w:pPr>
      <w:bookmarkStart w:id="306" w:name="_Toc135759355"/>
      <w:r w:rsidRPr="00545C83">
        <w:rPr>
          <w:lang w:val="en-GB"/>
        </w:rPr>
        <w:lastRenderedPageBreak/>
        <w:t xml:space="preserve">Lab 1 - </w:t>
      </w:r>
      <w:r w:rsidR="00900DCC" w:rsidRPr="00545C83">
        <w:rPr>
          <w:lang w:val="en-GB"/>
        </w:rPr>
        <w:t>Data Types</w:t>
      </w:r>
      <w:bookmarkEnd w:id="306"/>
    </w:p>
    <w:p w14:paraId="7390D258" w14:textId="77777777" w:rsidR="00900DCC" w:rsidRPr="00545C83" w:rsidRDefault="00900DCC" w:rsidP="00900DCC">
      <w:pPr>
        <w:rPr>
          <w:lang w:eastAsia="en-US"/>
        </w:rPr>
      </w:pPr>
    </w:p>
    <w:p w14:paraId="15E26A97" w14:textId="0DC7D984" w:rsidR="00900DCC" w:rsidRPr="00545C83" w:rsidRDefault="00F60002" w:rsidP="00B245C6">
      <w:pPr>
        <w:pStyle w:val="Heading2"/>
        <w:numPr>
          <w:ilvl w:val="0"/>
          <w:numId w:val="0"/>
        </w:numPr>
        <w:ind w:left="432" w:hanging="432"/>
      </w:pPr>
      <w:bookmarkStart w:id="307" w:name="_Toc135759356"/>
      <w:r w:rsidRPr="00545C83">
        <w:t>Introduction</w:t>
      </w:r>
      <w:bookmarkEnd w:id="307"/>
    </w:p>
    <w:p w14:paraId="32E89250" w14:textId="77777777" w:rsidR="003F6DA6" w:rsidRPr="00545C83" w:rsidRDefault="003F6DA6" w:rsidP="003F6DA6">
      <w:pPr>
        <w:rPr>
          <w:lang w:eastAsia="en-US"/>
        </w:rPr>
      </w:pPr>
    </w:p>
    <w:p w14:paraId="5B31DA91" w14:textId="76238BC7" w:rsidR="00900DCC" w:rsidRPr="00545C83" w:rsidRDefault="003F6DA6" w:rsidP="00900DCC">
      <w:r w:rsidRPr="00545C83">
        <w:t xml:space="preserve">In this lab </w:t>
      </w:r>
      <w:r w:rsidR="00EB2B85" w:rsidRPr="00545C83">
        <w:t xml:space="preserve">you will </w:t>
      </w:r>
      <w:r w:rsidR="00461C8D" w:rsidRPr="00545C83">
        <w:t>simplify DMN</w:t>
      </w:r>
      <w:r w:rsidR="00ED1F10" w:rsidRPr="00545C83">
        <w:t xml:space="preserve"> </w:t>
      </w:r>
      <w:r w:rsidR="00D90E94" w:rsidRPr="00545C83">
        <w:t xml:space="preserve">by </w:t>
      </w:r>
      <w:r w:rsidR="00EE66FB">
        <w:t>using</w:t>
      </w:r>
      <w:r w:rsidR="00D90E94" w:rsidRPr="00545C83">
        <w:t xml:space="preserve"> data structures</w:t>
      </w:r>
      <w:r w:rsidR="00EB2B85" w:rsidRPr="00545C83">
        <w:t>.  See below:</w:t>
      </w:r>
    </w:p>
    <w:p w14:paraId="229AD953" w14:textId="77777777" w:rsidR="00900DCC" w:rsidRPr="00545C83" w:rsidRDefault="00900DCC" w:rsidP="5ED7621C">
      <w:pPr>
        <w:jc w:val="center"/>
      </w:pPr>
      <w:r w:rsidRPr="00545C83">
        <w:rPr>
          <w:noProof/>
        </w:rPr>
        <w:drawing>
          <wp:inline distT="0" distB="0" distL="0" distR="0" wp14:anchorId="4E2DD1A5" wp14:editId="4ED091DD">
            <wp:extent cx="6398262" cy="3819525"/>
            <wp:effectExtent l="228600" t="228600" r="231140" b="2190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278" cy="3820728"/>
                    </a:xfrm>
                    <a:prstGeom prst="rect">
                      <a:avLst/>
                    </a:prstGeom>
                    <a:noFill/>
                    <a:ln>
                      <a:noFill/>
                    </a:ln>
                    <a:effectLst>
                      <a:glow rad="228600">
                        <a:schemeClr val="accent1">
                          <a:satMod val="175000"/>
                          <a:alpha val="40000"/>
                        </a:schemeClr>
                      </a:glow>
                    </a:effectLst>
                  </pic:spPr>
                </pic:pic>
              </a:graphicData>
            </a:graphic>
          </wp:inline>
        </w:drawing>
      </w:r>
    </w:p>
    <w:p w14:paraId="2990072A" w14:textId="349E2108" w:rsidR="00900DCC" w:rsidRPr="00545C83" w:rsidRDefault="5ED7621C" w:rsidP="00587BD4">
      <w:pPr>
        <w:jc w:val="center"/>
        <w:rPr>
          <w:rStyle w:val="IntenseEmphasis"/>
        </w:rPr>
      </w:pPr>
      <w:r w:rsidRPr="5ED7621C">
        <w:rPr>
          <w:rStyle w:val="IntenseEmphasis"/>
        </w:rPr>
        <w:t>Applying a Data Model to Unstructured Data</w:t>
      </w:r>
    </w:p>
    <w:p w14:paraId="156FB113" w14:textId="77777777" w:rsidR="00900DCC" w:rsidRPr="00545C83" w:rsidRDefault="00900DCC" w:rsidP="00900DCC">
      <w:pPr>
        <w:pStyle w:val="ListParagraph"/>
      </w:pPr>
    </w:p>
    <w:p w14:paraId="18C2A616" w14:textId="578C5B8F" w:rsidR="00151BBE" w:rsidRPr="00545C83" w:rsidRDefault="00151BBE">
      <w:r w:rsidRPr="00545C83">
        <w:br w:type="page"/>
      </w:r>
    </w:p>
    <w:p w14:paraId="73515E4A" w14:textId="46F04E41" w:rsidR="00151BBE" w:rsidRPr="00545C83" w:rsidRDefault="00854D43" w:rsidP="00B245C6">
      <w:pPr>
        <w:pStyle w:val="Heading2"/>
        <w:numPr>
          <w:ilvl w:val="0"/>
          <w:numId w:val="0"/>
        </w:numPr>
        <w:ind w:left="432" w:hanging="432"/>
      </w:pPr>
      <w:bookmarkStart w:id="308" w:name="_Toc135759357"/>
      <w:r w:rsidRPr="00545C83">
        <w:lastRenderedPageBreak/>
        <w:t>Instructions</w:t>
      </w:r>
      <w:bookmarkEnd w:id="308"/>
    </w:p>
    <w:p w14:paraId="139B2DCE" w14:textId="77777777" w:rsidR="00151BBE" w:rsidRPr="00545C83" w:rsidRDefault="00151BBE" w:rsidP="00151BBE">
      <w:pPr>
        <w:rPr>
          <w:lang w:eastAsia="en-US"/>
        </w:rPr>
      </w:pPr>
    </w:p>
    <w:p w14:paraId="0ACF897A" w14:textId="05A7D430" w:rsidR="00023DFD" w:rsidRPr="00545C83" w:rsidRDefault="00023DFD">
      <w:pPr>
        <w:pStyle w:val="ListParagraph"/>
        <w:numPr>
          <w:ilvl w:val="0"/>
          <w:numId w:val="4"/>
        </w:numPr>
      </w:pPr>
      <w:r w:rsidRPr="00545C83">
        <w:t xml:space="preserve">In browsers Chrome or Safari open the web site </w:t>
      </w:r>
      <w:hyperlink r:id="rId15">
        <w:r w:rsidRPr="00545C83">
          <w:rPr>
            <w:rStyle w:val="Hyperlink"/>
          </w:rPr>
          <w:t>https://sandbox.kie.org/</w:t>
        </w:r>
      </w:hyperlink>
      <w:r w:rsidRPr="00545C83">
        <w:br/>
      </w:r>
      <w:r w:rsidRPr="00545C83">
        <w:br/>
      </w:r>
      <w:r w:rsidRPr="00545C83">
        <w:rPr>
          <w:noProof/>
        </w:rPr>
        <w:drawing>
          <wp:inline distT="0" distB="0" distL="0" distR="0" wp14:anchorId="7A058C71" wp14:editId="41E9D25F">
            <wp:extent cx="4345200" cy="2764800"/>
            <wp:effectExtent l="0" t="0" r="0" b="3810"/>
            <wp:docPr id="82" name="Picture 8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ebsit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345200" cy="2764800"/>
                    </a:xfrm>
                    <a:prstGeom prst="rect">
                      <a:avLst/>
                    </a:prstGeom>
                  </pic:spPr>
                </pic:pic>
              </a:graphicData>
            </a:graphic>
          </wp:inline>
        </w:drawing>
      </w:r>
      <w:r w:rsidRPr="00545C83">
        <w:br/>
      </w:r>
    </w:p>
    <w:p w14:paraId="5FF86575" w14:textId="7077C16E" w:rsidR="00023DFD" w:rsidRPr="00545C83" w:rsidRDefault="00023DFD">
      <w:pPr>
        <w:pStyle w:val="ListParagraph"/>
        <w:numPr>
          <w:ilvl w:val="0"/>
          <w:numId w:val="4"/>
        </w:numPr>
      </w:pPr>
      <w:r w:rsidRPr="00545C83">
        <w:t xml:space="preserve">Click on </w:t>
      </w:r>
      <w:r w:rsidRPr="00545C83">
        <w:rPr>
          <w:b/>
          <w:bCs/>
        </w:rPr>
        <w:t>New Decision</w:t>
      </w:r>
      <w:r w:rsidRPr="00545C83">
        <w:t xml:space="preserve">. </w:t>
      </w:r>
    </w:p>
    <w:p w14:paraId="577EDC77" w14:textId="699D92BB" w:rsidR="00023DFD" w:rsidRPr="00545C83" w:rsidRDefault="00023DFD">
      <w:pPr>
        <w:pStyle w:val="ListParagraph"/>
        <w:numPr>
          <w:ilvl w:val="0"/>
          <w:numId w:val="4"/>
        </w:numPr>
      </w:pPr>
      <w:r w:rsidRPr="00545C83">
        <w:t>An empty canvas opens</w:t>
      </w:r>
      <w:r w:rsidR="007816A5">
        <w:rPr>
          <w:rStyle w:val="FootnoteReference"/>
        </w:rPr>
        <w:footnoteReference w:id="2"/>
      </w:r>
      <w:r w:rsidRPr="00545C83">
        <w:t>. C</w:t>
      </w:r>
      <w:r w:rsidR="003F6DA6" w:rsidRPr="00545C83">
        <w:t xml:space="preserve">lick </w:t>
      </w:r>
      <w:r w:rsidR="003F6DA6" w:rsidRPr="00545C83">
        <w:rPr>
          <w:i/>
          <w:iCs/>
        </w:rPr>
        <w:t>New file</w:t>
      </w:r>
      <w:r w:rsidR="003F6DA6" w:rsidRPr="00545C83">
        <w:t xml:space="preserve"> </w:t>
      </w:r>
      <w:r w:rsidR="00DE1B76" w:rsidRPr="00545C83">
        <w:rPr>
          <w:noProof/>
        </w:rPr>
        <w:drawing>
          <wp:inline distT="0" distB="0" distL="0" distR="0" wp14:anchorId="43CFF429" wp14:editId="1BD6ADC0">
            <wp:extent cx="1028844" cy="276264"/>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00DE1B76" w:rsidRPr="00545C83">
        <w:t xml:space="preserve"> </w:t>
      </w:r>
      <w:r w:rsidR="003F6DA6" w:rsidRPr="00545C83">
        <w:t xml:space="preserve">and then </w:t>
      </w:r>
      <w:r w:rsidR="00DE1B76" w:rsidRPr="00545C83">
        <w:t>U</w:t>
      </w:r>
      <w:r w:rsidR="003F6DA6" w:rsidRPr="00545C83">
        <w:rPr>
          <w:i/>
          <w:iCs/>
        </w:rPr>
        <w:t>pload</w:t>
      </w:r>
      <w:r w:rsidRPr="00545C83">
        <w:rPr>
          <w:i/>
          <w:iCs/>
        </w:rPr>
        <w:t>…</w:t>
      </w:r>
    </w:p>
    <w:p w14:paraId="046659FF" w14:textId="77777777" w:rsidR="00023DFD" w:rsidRPr="00545C83" w:rsidRDefault="00023DFD" w:rsidP="00023DFD">
      <w:pPr>
        <w:rPr>
          <w:lang w:eastAsia="en-US"/>
        </w:rPr>
      </w:pPr>
    </w:p>
    <w:p w14:paraId="0019A926" w14:textId="1C0AC38C" w:rsidR="003F6DA6" w:rsidRPr="00545C83" w:rsidRDefault="00C37965">
      <w:pPr>
        <w:pStyle w:val="ListParagraph"/>
        <w:numPr>
          <w:ilvl w:val="0"/>
          <w:numId w:val="4"/>
        </w:numPr>
      </w:pPr>
      <w:r>
        <w:t xml:space="preserve">From the downloaded zip contents, </w:t>
      </w:r>
      <w:r w:rsidR="00023DFD" w:rsidRPr="00545C83">
        <w:t xml:space="preserve">Select file: </w:t>
      </w:r>
      <w:r w:rsidR="007816A5">
        <w:t>L</w:t>
      </w:r>
      <w:r>
        <w:t>abs\</w:t>
      </w:r>
      <w:r w:rsidR="007816A5">
        <w:rPr>
          <w:i/>
          <w:iCs/>
        </w:rPr>
        <w:t>L</w:t>
      </w:r>
      <w:r w:rsidR="005F7B33" w:rsidRPr="00545C83">
        <w:rPr>
          <w:i/>
          <w:iCs/>
        </w:rPr>
        <w:t>ab01</w:t>
      </w:r>
      <w:r w:rsidR="00B576C7">
        <w:t>\</w:t>
      </w:r>
      <w:r w:rsidR="00B576C7">
        <w:rPr>
          <w:i/>
          <w:iCs/>
        </w:rPr>
        <w:t>Lab01</w:t>
      </w:r>
      <w:r w:rsidR="005F7B33" w:rsidRPr="00545C83">
        <w:rPr>
          <w:i/>
          <w:iCs/>
        </w:rPr>
        <w:t>.dmn</w:t>
      </w:r>
    </w:p>
    <w:p w14:paraId="46C653D1" w14:textId="77777777" w:rsidR="003F6DA6" w:rsidRPr="00545C83" w:rsidRDefault="003F6DA6" w:rsidP="00151BBE">
      <w:pPr>
        <w:rPr>
          <w:lang w:eastAsia="en-US"/>
        </w:rPr>
      </w:pPr>
    </w:p>
    <w:p w14:paraId="0F672711" w14:textId="7AC945F7" w:rsidR="005F7B33" w:rsidRPr="00545C83" w:rsidRDefault="005F7B33">
      <w:pPr>
        <w:pStyle w:val="ListParagraph"/>
        <w:numPr>
          <w:ilvl w:val="0"/>
          <w:numId w:val="4"/>
        </w:numPr>
      </w:pPr>
      <w:r w:rsidRPr="00545C83">
        <w:t xml:space="preserve">You should see </w:t>
      </w:r>
      <w:r w:rsidR="00B576C7">
        <w:rPr>
          <w:i/>
          <w:iCs/>
        </w:rPr>
        <w:t>Lab01</w:t>
      </w:r>
      <w:r w:rsidR="00A82104">
        <w:t>:</w:t>
      </w:r>
    </w:p>
    <w:p w14:paraId="0B0EE323" w14:textId="7D4890A8" w:rsidR="005F7B33" w:rsidRPr="00545C83" w:rsidRDefault="005F7B33" w:rsidP="00151BBE">
      <w:pPr>
        <w:rPr>
          <w:lang w:eastAsia="en-US"/>
        </w:rPr>
      </w:pPr>
      <w:r w:rsidRPr="00545C83">
        <w:rPr>
          <w:noProof/>
          <w:lang w:eastAsia="en-US"/>
        </w:rPr>
        <w:drawing>
          <wp:inline distT="0" distB="0" distL="0" distR="0" wp14:anchorId="63E265EE" wp14:editId="076092FC">
            <wp:extent cx="6188710" cy="2302510"/>
            <wp:effectExtent l="228600" t="228600" r="212090" b="2120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2302510"/>
                    </a:xfrm>
                    <a:prstGeom prst="rect">
                      <a:avLst/>
                    </a:prstGeom>
                    <a:effectLst>
                      <a:glow rad="228600">
                        <a:schemeClr val="accent1">
                          <a:satMod val="175000"/>
                          <a:alpha val="40000"/>
                        </a:schemeClr>
                      </a:glow>
                    </a:effectLst>
                  </pic:spPr>
                </pic:pic>
              </a:graphicData>
            </a:graphic>
          </wp:inline>
        </w:drawing>
      </w:r>
    </w:p>
    <w:p w14:paraId="4713BE33" w14:textId="77777777" w:rsidR="005F7B33" w:rsidRPr="00545C83" w:rsidRDefault="005F7B33" w:rsidP="00151BBE">
      <w:pPr>
        <w:rPr>
          <w:lang w:eastAsia="en-US"/>
        </w:rPr>
      </w:pPr>
    </w:p>
    <w:p w14:paraId="01BF252C" w14:textId="6B281191" w:rsidR="00E13E48" w:rsidRPr="00545C83" w:rsidRDefault="583AB42E" w:rsidP="00151BBE">
      <w:pPr>
        <w:rPr>
          <w:lang w:eastAsia="en-US"/>
        </w:rPr>
      </w:pPr>
      <w:r w:rsidRPr="583AB42E">
        <w:rPr>
          <w:lang w:eastAsia="en-US"/>
        </w:rPr>
        <w:lastRenderedPageBreak/>
        <w:t xml:space="preserve">The inputs are simple data types and there are lots of them!  This </w:t>
      </w:r>
      <w:r w:rsidRPr="583AB42E">
        <w:rPr>
          <w:rFonts w:eastAsia="Batang"/>
          <w:color w:val="000000" w:themeColor="text1"/>
          <w:lang w:eastAsia="en-US"/>
        </w:rPr>
        <w:t>is not the recommended way.  If you have many input data, we recommend using data types instead</w:t>
      </w:r>
      <w:r w:rsidRPr="583AB42E">
        <w:rPr>
          <w:lang w:eastAsia="en-US"/>
        </w:rPr>
        <w:t xml:space="preserve">.  This we </w:t>
      </w:r>
      <w:del w:id="311" w:author="NIGEL CROWTHER" w:date="2023-05-10T15:37:00Z">
        <w:r w:rsidR="006522DB" w:rsidRPr="583AB42E" w:rsidDel="583AB42E">
          <w:rPr>
            <w:lang w:eastAsia="en-US"/>
          </w:rPr>
          <w:delText xml:space="preserve">will </w:delText>
        </w:r>
      </w:del>
      <w:r w:rsidRPr="583AB42E">
        <w:rPr>
          <w:lang w:eastAsia="en-US"/>
        </w:rPr>
        <w:t xml:space="preserve">construct next.  </w:t>
      </w:r>
    </w:p>
    <w:p w14:paraId="2D7BC4E8" w14:textId="7BB81EB5" w:rsidR="00E13E48" w:rsidRPr="00545C83" w:rsidRDefault="00E13E48" w:rsidP="00151BBE">
      <w:pPr>
        <w:rPr>
          <w:lang w:eastAsia="en-US"/>
        </w:rPr>
      </w:pPr>
    </w:p>
    <w:p w14:paraId="62022372" w14:textId="7FC58849" w:rsidR="00DE1B76" w:rsidRPr="00545C83" w:rsidRDefault="003F6DA6">
      <w:pPr>
        <w:pStyle w:val="ListParagraph"/>
        <w:numPr>
          <w:ilvl w:val="0"/>
          <w:numId w:val="4"/>
        </w:numPr>
      </w:pPr>
      <w:r w:rsidRPr="00545C83">
        <w:t xml:space="preserve">Click </w:t>
      </w:r>
      <w:r w:rsidRPr="00545C83">
        <w:rPr>
          <w:i/>
          <w:iCs/>
        </w:rPr>
        <w:t>New file</w:t>
      </w:r>
      <w:r w:rsidRPr="00545C83">
        <w:t xml:space="preserve"> </w:t>
      </w:r>
      <w:r w:rsidR="00DE1B76" w:rsidRPr="00545C83">
        <w:rPr>
          <w:noProof/>
        </w:rPr>
        <w:drawing>
          <wp:inline distT="0" distB="0" distL="0" distR="0" wp14:anchorId="4F2A5155" wp14:editId="257F116F">
            <wp:extent cx="1028844" cy="276264"/>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00DE1B76" w:rsidRPr="00545C83">
        <w:t xml:space="preserve"> </w:t>
      </w:r>
      <w:r w:rsidRPr="00545C83">
        <w:t xml:space="preserve">and </w:t>
      </w:r>
      <w:r w:rsidR="00DE1B76" w:rsidRPr="00545C83">
        <w:t>then U</w:t>
      </w:r>
      <w:r w:rsidRPr="00545C83">
        <w:t>pload</w:t>
      </w:r>
      <w:r w:rsidR="00DE1B76" w:rsidRPr="00545C83">
        <w:t>…</w:t>
      </w:r>
    </w:p>
    <w:p w14:paraId="0D30878A" w14:textId="77777777" w:rsidR="00DE1B76" w:rsidRPr="00545C83" w:rsidRDefault="00DE1B76" w:rsidP="00151BBE">
      <w:pPr>
        <w:rPr>
          <w:lang w:eastAsia="en-US"/>
        </w:rPr>
      </w:pPr>
    </w:p>
    <w:p w14:paraId="2C10DF8B" w14:textId="1F3FD4EF" w:rsidR="00701443" w:rsidRPr="00545C83" w:rsidRDefault="583AB42E">
      <w:pPr>
        <w:pStyle w:val="ListParagraph"/>
        <w:numPr>
          <w:ilvl w:val="0"/>
          <w:numId w:val="4"/>
        </w:numPr>
      </w:pPr>
      <w:r>
        <w:t xml:space="preserve">Select the file: </w:t>
      </w:r>
      <w:r w:rsidRPr="583AB42E">
        <w:rPr>
          <w:i/>
          <w:iCs/>
        </w:rPr>
        <w:t>Lab01/</w:t>
      </w:r>
      <w:proofErr w:type="spellStart"/>
      <w:r w:rsidRPr="583AB42E">
        <w:rPr>
          <w:i/>
          <w:iCs/>
        </w:rPr>
        <w:t>PlanetDataType.dmn</w:t>
      </w:r>
      <w:proofErr w:type="spellEnd"/>
      <w:r w:rsidRPr="583AB42E">
        <w:rPr>
          <w:i/>
          <w:iCs/>
        </w:rPr>
        <w:t>.</w:t>
      </w:r>
    </w:p>
    <w:p w14:paraId="19C05756" w14:textId="02E35084" w:rsidR="00701443" w:rsidRPr="00545C83" w:rsidRDefault="00701443" w:rsidP="00151BBE">
      <w:pPr>
        <w:rPr>
          <w:lang w:eastAsia="en-US"/>
        </w:rPr>
      </w:pPr>
    </w:p>
    <w:p w14:paraId="1307D848" w14:textId="4F45ABAD" w:rsidR="00DE1B76" w:rsidRPr="00545C83" w:rsidRDefault="00701443" w:rsidP="00151BBE">
      <w:pPr>
        <w:pStyle w:val="ListParagraph"/>
        <w:numPr>
          <w:ilvl w:val="0"/>
          <w:numId w:val="4"/>
        </w:numPr>
      </w:pPr>
      <w:r w:rsidRPr="00545C83">
        <w:t xml:space="preserve">Click on </w:t>
      </w:r>
      <w:r w:rsidR="003F6DA6" w:rsidRPr="00545C83">
        <w:t xml:space="preserve">the </w:t>
      </w:r>
      <w:r w:rsidRPr="00545C83">
        <w:rPr>
          <w:i/>
          <w:iCs/>
        </w:rPr>
        <w:t>Data Types</w:t>
      </w:r>
      <w:r w:rsidR="003F6DA6" w:rsidRPr="00545C83">
        <w:t xml:space="preserve"> tab</w:t>
      </w:r>
      <w:r w:rsidR="00DE1B76" w:rsidRPr="00545C83">
        <w:t>:</w:t>
      </w:r>
    </w:p>
    <w:p w14:paraId="6750C2E3" w14:textId="607E1391" w:rsidR="00DE1B76" w:rsidRPr="00545C83" w:rsidRDefault="00DE1B76" w:rsidP="00151BBE">
      <w:pPr>
        <w:rPr>
          <w:lang w:eastAsia="en-US"/>
        </w:rPr>
      </w:pPr>
      <w:r w:rsidRPr="00545C83">
        <w:rPr>
          <w:noProof/>
          <w:lang w:eastAsia="en-US"/>
        </w:rPr>
        <w:drawing>
          <wp:inline distT="0" distB="0" distL="0" distR="0" wp14:anchorId="6A277557" wp14:editId="6D33C8CE">
            <wp:extent cx="3353268" cy="609685"/>
            <wp:effectExtent l="228600" t="114300" r="209550" b="3810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53268" cy="609685"/>
                    </a:xfrm>
                    <a:prstGeom prst="rect">
                      <a:avLst/>
                    </a:prstGeom>
                    <a:effectLst>
                      <a:glow rad="228600">
                        <a:schemeClr val="accent1">
                          <a:satMod val="175000"/>
                          <a:alpha val="40000"/>
                        </a:schemeClr>
                      </a:glow>
                    </a:effectLst>
                  </pic:spPr>
                </pic:pic>
              </a:graphicData>
            </a:graphic>
          </wp:inline>
        </w:drawing>
      </w:r>
    </w:p>
    <w:p w14:paraId="01578A04" w14:textId="30E9758B" w:rsidR="00701443" w:rsidRPr="00545C83" w:rsidRDefault="00701443" w:rsidP="00151BBE">
      <w:pPr>
        <w:pStyle w:val="ListParagraph"/>
        <w:numPr>
          <w:ilvl w:val="0"/>
          <w:numId w:val="4"/>
        </w:numPr>
      </w:pPr>
      <w:r w:rsidRPr="00545C83">
        <w:t xml:space="preserve">You should see the structure </w:t>
      </w:r>
      <w:r w:rsidR="003F6DA6" w:rsidRPr="00545C83">
        <w:t xml:space="preserve">below. </w:t>
      </w:r>
      <w:r w:rsidR="00023DFD" w:rsidRPr="00545C83">
        <w:t>This</w:t>
      </w:r>
      <w:r w:rsidR="003F6DA6" w:rsidRPr="00545C83">
        <w:t xml:space="preserve"> data structure </w:t>
      </w:r>
      <w:r w:rsidR="00023DFD" w:rsidRPr="00545C83">
        <w:t>contain</w:t>
      </w:r>
      <w:r w:rsidR="00EE66FB">
        <w:t>s</w:t>
      </w:r>
      <w:r w:rsidRPr="00545C83">
        <w:t xml:space="preserve"> </w:t>
      </w:r>
      <w:r w:rsidR="00EE66FB">
        <w:t xml:space="preserve">all </w:t>
      </w:r>
      <w:r w:rsidRPr="00545C83">
        <w:t>attribute</w:t>
      </w:r>
      <w:r w:rsidR="003F6DA6" w:rsidRPr="00545C83">
        <w:t>s</w:t>
      </w:r>
      <w:r w:rsidRPr="00545C83">
        <w:t xml:space="preserve"> </w:t>
      </w:r>
      <w:r w:rsidR="00DE1B76" w:rsidRPr="00545C83">
        <w:t>from</w:t>
      </w:r>
      <w:r w:rsidRPr="00545C83">
        <w:t xml:space="preserve"> the </w:t>
      </w:r>
      <w:r w:rsidR="00DE1B76" w:rsidRPr="00545C83">
        <w:t xml:space="preserve">original </w:t>
      </w:r>
      <w:r w:rsidR="00023DFD" w:rsidRPr="00545C83">
        <w:t xml:space="preserve">diagram. </w:t>
      </w:r>
      <w:r w:rsidR="00C37965">
        <w:t>I</w:t>
      </w:r>
      <w:r w:rsidR="00023DFD" w:rsidRPr="00545C83">
        <w:t xml:space="preserve">t </w:t>
      </w:r>
      <w:r w:rsidR="00B576C7">
        <w:t>contains</w:t>
      </w:r>
      <w:r w:rsidR="00023DFD" w:rsidRPr="00545C83">
        <w:t xml:space="preserve"> </w:t>
      </w:r>
      <w:r w:rsidR="00023DFD" w:rsidRPr="00545C83">
        <w:rPr>
          <w:i/>
          <w:iCs/>
        </w:rPr>
        <w:t>surface</w:t>
      </w:r>
      <w:r w:rsidR="00023DFD" w:rsidRPr="00545C83">
        <w:t xml:space="preserve"> and </w:t>
      </w:r>
      <w:r w:rsidR="00023DFD" w:rsidRPr="00545C83">
        <w:rPr>
          <w:i/>
          <w:iCs/>
        </w:rPr>
        <w:t>atmosphere</w:t>
      </w:r>
      <w:r w:rsidR="00A82104">
        <w:rPr>
          <w:i/>
          <w:iCs/>
        </w:rPr>
        <w:t xml:space="preserve"> </w:t>
      </w:r>
      <w:r w:rsidR="00B576C7">
        <w:t xml:space="preserve">in </w:t>
      </w:r>
      <w:r w:rsidR="00A82104" w:rsidRPr="00A82104">
        <w:t>a multi-level structure</w:t>
      </w:r>
      <w:r w:rsidR="00023DFD" w:rsidRPr="00A82104">
        <w:t>.</w:t>
      </w:r>
    </w:p>
    <w:p w14:paraId="7E1755AB" w14:textId="1E28FB4B" w:rsidR="00701443" w:rsidRPr="00545C83" w:rsidRDefault="00701443" w:rsidP="00151BBE">
      <w:pPr>
        <w:rPr>
          <w:lang w:eastAsia="en-US"/>
        </w:rPr>
      </w:pPr>
      <w:r w:rsidRPr="00545C83">
        <w:rPr>
          <w:noProof/>
          <w:lang w:eastAsia="en-US"/>
        </w:rPr>
        <w:drawing>
          <wp:inline distT="0" distB="0" distL="0" distR="0" wp14:anchorId="7C713177" wp14:editId="7330E5BE">
            <wp:extent cx="1749167" cy="3962400"/>
            <wp:effectExtent l="228600" t="228600" r="213360" b="2095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51789" cy="3968339"/>
                    </a:xfrm>
                    <a:prstGeom prst="rect">
                      <a:avLst/>
                    </a:prstGeom>
                    <a:effectLst>
                      <a:glow rad="228600">
                        <a:schemeClr val="accent1">
                          <a:satMod val="175000"/>
                          <a:alpha val="40000"/>
                        </a:schemeClr>
                      </a:glow>
                    </a:effectLst>
                  </pic:spPr>
                </pic:pic>
              </a:graphicData>
            </a:graphic>
          </wp:inline>
        </w:drawing>
      </w:r>
    </w:p>
    <w:p w14:paraId="6534401A" w14:textId="77777777" w:rsidR="00701443" w:rsidRPr="00545C83" w:rsidRDefault="00701443" w:rsidP="00151BBE">
      <w:pPr>
        <w:rPr>
          <w:lang w:eastAsia="en-US"/>
        </w:rPr>
      </w:pPr>
    </w:p>
    <w:p w14:paraId="47CC019C" w14:textId="1F834240" w:rsidR="003F6DA6" w:rsidRPr="00545C83" w:rsidRDefault="003F6DA6">
      <w:pPr>
        <w:pStyle w:val="ListParagraph"/>
        <w:numPr>
          <w:ilvl w:val="0"/>
          <w:numId w:val="4"/>
        </w:numPr>
      </w:pPr>
      <w:r w:rsidRPr="00545C83">
        <w:t>Go back to</w:t>
      </w:r>
      <w:r w:rsidR="00023DFD" w:rsidRPr="00545C83">
        <w:t xml:space="preserve"> </w:t>
      </w:r>
      <w:r w:rsidR="00B576C7">
        <w:rPr>
          <w:i/>
          <w:iCs/>
        </w:rPr>
        <w:t>Lab01</w:t>
      </w:r>
      <w:r w:rsidR="00DE1B76" w:rsidRPr="00545C83">
        <w:rPr>
          <w:i/>
          <w:iCs/>
        </w:rPr>
        <w:t xml:space="preserve"> </w:t>
      </w:r>
      <w:r w:rsidRPr="00545C83">
        <w:t xml:space="preserve">by clicking the </w:t>
      </w:r>
      <w:r w:rsidR="00DE1B76" w:rsidRPr="00545C83">
        <w:t>drop-down</w:t>
      </w:r>
      <w:r w:rsidR="00023DFD" w:rsidRPr="00545C83">
        <w:t xml:space="preserve"> arrow next to </w:t>
      </w:r>
      <w:proofErr w:type="spellStart"/>
      <w:r w:rsidR="00023DFD" w:rsidRPr="00545C83">
        <w:rPr>
          <w:i/>
          <w:iCs/>
        </w:rPr>
        <w:t>PlanetDataType</w:t>
      </w:r>
      <w:proofErr w:type="spellEnd"/>
      <w:r w:rsidR="00023DFD" w:rsidRPr="00545C83">
        <w:t>:</w:t>
      </w:r>
    </w:p>
    <w:p w14:paraId="05B882E4" w14:textId="09914BC6" w:rsidR="005F7B33" w:rsidRPr="00545C83" w:rsidRDefault="005F7B33" w:rsidP="00151BBE">
      <w:pPr>
        <w:rPr>
          <w:lang w:eastAsia="en-US"/>
        </w:rPr>
      </w:pPr>
    </w:p>
    <w:p w14:paraId="1502776B" w14:textId="119357E5" w:rsidR="00E13E48" w:rsidRPr="00545C83" w:rsidRDefault="583AB42E">
      <w:pPr>
        <w:pStyle w:val="ListParagraph"/>
        <w:numPr>
          <w:ilvl w:val="0"/>
          <w:numId w:val="4"/>
        </w:numPr>
      </w:pPr>
      <w:r>
        <w:t xml:space="preserve">Within </w:t>
      </w:r>
      <w:r w:rsidRPr="583AB42E">
        <w:rPr>
          <w:i/>
          <w:iCs/>
        </w:rPr>
        <w:t>Lab01</w:t>
      </w:r>
      <w:r>
        <w:t xml:space="preserve">, Select </w:t>
      </w:r>
      <w:r w:rsidRPr="583AB42E">
        <w:rPr>
          <w:rStyle w:val="Strong"/>
          <w:rFonts w:ascii="Red Hat Text" w:hAnsi="Red Hat Text"/>
          <w:color w:val="252525"/>
          <w:sz w:val="27"/>
          <w:szCs w:val="27"/>
        </w:rPr>
        <w:t xml:space="preserve">Included Models </w:t>
      </w:r>
      <w:r w:rsidRPr="583AB42E">
        <w:rPr>
          <w:rStyle w:val="Strong"/>
          <w:rFonts w:ascii="Red Hat Text" w:hAnsi="Red Hat Text"/>
          <w:b w:val="0"/>
          <w:bCs w:val="0"/>
          <w:color w:val="252525"/>
          <w:sz w:val="27"/>
          <w:szCs w:val="27"/>
        </w:rPr>
        <w:t>tab</w:t>
      </w:r>
      <w:r>
        <w:t>, and then click </w:t>
      </w:r>
      <w:r w:rsidRPr="583AB42E">
        <w:rPr>
          <w:rStyle w:val="Strong"/>
          <w:rFonts w:ascii="Red Hat Text" w:hAnsi="Red Hat Text"/>
          <w:color w:val="252525"/>
          <w:sz w:val="27"/>
          <w:szCs w:val="27"/>
        </w:rPr>
        <w:t>Include Model</w:t>
      </w:r>
      <w:r>
        <w:t xml:space="preserve">. </w:t>
      </w:r>
    </w:p>
    <w:p w14:paraId="0933D9FF" w14:textId="253EBE71" w:rsidR="007632F5" w:rsidRPr="00545C83" w:rsidRDefault="007632F5" w:rsidP="00E13E48"/>
    <w:p w14:paraId="731CAE5E" w14:textId="6492597B" w:rsidR="007632F5" w:rsidRPr="00545C83" w:rsidRDefault="007632F5" w:rsidP="00E13E48">
      <w:r w:rsidRPr="00545C83">
        <w:rPr>
          <w:noProof/>
        </w:rPr>
        <w:lastRenderedPageBreak/>
        <w:drawing>
          <wp:inline distT="0" distB="0" distL="0" distR="0" wp14:anchorId="5D7FAD8E" wp14:editId="6D10534D">
            <wp:extent cx="3056861" cy="1293288"/>
            <wp:effectExtent l="228600" t="152400" r="163195" b="1739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3EB80BB5" w14:textId="4B8A53E5" w:rsidR="008E4570" w:rsidRPr="00545C83" w:rsidRDefault="008E4570" w:rsidP="008E4570">
      <w:pPr>
        <w:rPr>
          <w:color w:val="161616"/>
          <w:shd w:val="clear" w:color="auto" w:fill="FFFFFF"/>
        </w:rPr>
      </w:pPr>
    </w:p>
    <w:p w14:paraId="14C14406" w14:textId="46CE901B" w:rsidR="007632F5" w:rsidRPr="00545C83" w:rsidRDefault="007632F5">
      <w:pPr>
        <w:pStyle w:val="ListParagraph"/>
        <w:numPr>
          <w:ilvl w:val="0"/>
          <w:numId w:val="4"/>
        </w:numPr>
        <w:rPr>
          <w:color w:val="161616"/>
          <w:shd w:val="clear" w:color="auto" w:fill="FFFFFF"/>
        </w:rPr>
      </w:pPr>
      <w:r w:rsidRPr="00545C83">
        <w:rPr>
          <w:color w:val="161616"/>
          <w:shd w:val="clear" w:color="auto" w:fill="FFFFFF"/>
        </w:rPr>
        <w:t xml:space="preserve">Add the </w:t>
      </w:r>
      <w:proofErr w:type="spellStart"/>
      <w:r w:rsidRPr="00545C83">
        <w:rPr>
          <w:i/>
          <w:iCs/>
          <w:color w:val="161616"/>
          <w:shd w:val="clear" w:color="auto" w:fill="FFFFFF"/>
        </w:rPr>
        <w:t>PlanetDataType</w:t>
      </w:r>
      <w:proofErr w:type="spellEnd"/>
      <w:r w:rsidRPr="00545C83">
        <w:rPr>
          <w:color w:val="161616"/>
          <w:shd w:val="clear" w:color="auto" w:fill="FFFFFF"/>
        </w:rPr>
        <w:t xml:space="preserve"> model and give it the same name of </w:t>
      </w:r>
      <w:proofErr w:type="spellStart"/>
      <w:r w:rsidRPr="00545C83">
        <w:rPr>
          <w:i/>
          <w:iCs/>
          <w:color w:val="161616"/>
          <w:shd w:val="clear" w:color="auto" w:fill="FFFFFF"/>
        </w:rPr>
        <w:t>PlanetDataType</w:t>
      </w:r>
      <w:proofErr w:type="spellEnd"/>
      <w:r w:rsidR="00DE1B76" w:rsidRPr="00545C83">
        <w:rPr>
          <w:i/>
          <w:iCs/>
          <w:color w:val="161616"/>
          <w:shd w:val="clear" w:color="auto" w:fill="FFFFFF"/>
        </w:rPr>
        <w:t>:</w:t>
      </w:r>
    </w:p>
    <w:p w14:paraId="3CA8F799" w14:textId="0757C406" w:rsidR="008E4570" w:rsidRPr="00545C83" w:rsidRDefault="00ED0B71" w:rsidP="008E4570">
      <w:pPr>
        <w:jc w:val="both"/>
      </w:pPr>
      <w:r w:rsidRPr="00545C83">
        <w:rPr>
          <w:noProof/>
        </w:rPr>
        <w:drawing>
          <wp:inline distT="0" distB="0" distL="0" distR="0" wp14:anchorId="675EE35B" wp14:editId="7527437A">
            <wp:extent cx="4048320" cy="2543175"/>
            <wp:effectExtent l="228600" t="228600" r="219075" b="2000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8911" cy="2562393"/>
                    </a:xfrm>
                    <a:prstGeom prst="rect">
                      <a:avLst/>
                    </a:prstGeom>
                    <a:effectLst>
                      <a:glow rad="228600">
                        <a:schemeClr val="accent1">
                          <a:satMod val="175000"/>
                          <a:alpha val="40000"/>
                        </a:schemeClr>
                      </a:glow>
                    </a:effectLst>
                  </pic:spPr>
                </pic:pic>
              </a:graphicData>
            </a:graphic>
          </wp:inline>
        </w:drawing>
      </w:r>
    </w:p>
    <w:p w14:paraId="4D07C5F0" w14:textId="3E416506" w:rsidR="00ED0B71" w:rsidRPr="00545C83" w:rsidRDefault="00ED0B71" w:rsidP="008E4570">
      <w:pPr>
        <w:jc w:val="both"/>
      </w:pPr>
    </w:p>
    <w:p w14:paraId="3664597D" w14:textId="06194BE6" w:rsidR="00DE1B76" w:rsidRPr="002D0277" w:rsidRDefault="00ED0B71" w:rsidP="008E4570">
      <w:pPr>
        <w:pStyle w:val="ListParagraph"/>
        <w:numPr>
          <w:ilvl w:val="0"/>
          <w:numId w:val="4"/>
        </w:numPr>
        <w:jc w:val="both"/>
        <w:rPr>
          <w:i/>
          <w:iCs/>
        </w:rPr>
      </w:pPr>
      <w:r w:rsidRPr="00545C83">
        <w:t xml:space="preserve">Click </w:t>
      </w:r>
      <w:r w:rsidRPr="00545C83">
        <w:rPr>
          <w:i/>
          <w:iCs/>
        </w:rPr>
        <w:t>Include</w:t>
      </w:r>
      <w:r w:rsidR="00DE1B76" w:rsidRPr="00545C83">
        <w:rPr>
          <w:i/>
          <w:iCs/>
        </w:rPr>
        <w:t xml:space="preserve">.  </w:t>
      </w:r>
      <w:r w:rsidR="00DE1B76" w:rsidRPr="00545C83">
        <w:t>You should see the model has been imported:</w:t>
      </w:r>
    </w:p>
    <w:p w14:paraId="532D18F6" w14:textId="5702FDBF" w:rsidR="00DE1B76" w:rsidRPr="00545C83" w:rsidRDefault="002D0277" w:rsidP="008E4570">
      <w:pPr>
        <w:jc w:val="both"/>
      </w:pPr>
      <w:r w:rsidRPr="002D0277">
        <w:rPr>
          <w:noProof/>
        </w:rPr>
        <w:drawing>
          <wp:inline distT="0" distB="0" distL="0" distR="0" wp14:anchorId="28CD6CB8" wp14:editId="5D3DA6FB">
            <wp:extent cx="2686050" cy="2887360"/>
            <wp:effectExtent l="228600" t="228600" r="209550" b="2178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89719" cy="2891304"/>
                    </a:xfrm>
                    <a:prstGeom prst="rect">
                      <a:avLst/>
                    </a:prstGeom>
                    <a:effectLst>
                      <a:glow rad="228600">
                        <a:schemeClr val="accent1">
                          <a:satMod val="175000"/>
                          <a:alpha val="40000"/>
                        </a:schemeClr>
                      </a:glow>
                    </a:effectLst>
                  </pic:spPr>
                </pic:pic>
              </a:graphicData>
            </a:graphic>
          </wp:inline>
        </w:drawing>
      </w:r>
    </w:p>
    <w:p w14:paraId="66CFFF2F" w14:textId="74803073" w:rsidR="00EE66FB" w:rsidRPr="00545C83" w:rsidRDefault="00ED0B71" w:rsidP="00EE66FB">
      <w:pPr>
        <w:pStyle w:val="NormalWeb"/>
        <w:numPr>
          <w:ilvl w:val="0"/>
          <w:numId w:val="4"/>
        </w:numPr>
      </w:pPr>
      <w:r w:rsidRPr="00545C83">
        <w:rPr>
          <w:color w:val="161616"/>
          <w:shd w:val="clear" w:color="auto" w:fill="FFFFFF"/>
        </w:rPr>
        <w:lastRenderedPageBreak/>
        <w:t>S</w:t>
      </w:r>
      <w:r w:rsidR="008E4570" w:rsidRPr="00545C83">
        <w:rPr>
          <w:color w:val="161616"/>
          <w:shd w:val="clear" w:color="auto" w:fill="FFFFFF"/>
        </w:rPr>
        <w:t xml:space="preserve">witch to the </w:t>
      </w:r>
      <w:r w:rsidR="008E4570" w:rsidRPr="00545C83">
        <w:rPr>
          <w:b/>
          <w:bCs/>
          <w:color w:val="161616"/>
          <w:shd w:val="clear" w:color="auto" w:fill="FFFFFF"/>
        </w:rPr>
        <w:t>Editor</w:t>
      </w:r>
      <w:r w:rsidR="008E4570" w:rsidRPr="00545C83">
        <w:rPr>
          <w:color w:val="161616"/>
          <w:shd w:val="clear" w:color="auto" w:fill="FFFFFF"/>
        </w:rPr>
        <w:t xml:space="preserve"> tab.</w:t>
      </w:r>
    </w:p>
    <w:p w14:paraId="0C8904AB" w14:textId="7782ED42" w:rsidR="00151BBE" w:rsidRPr="00545C83" w:rsidRDefault="00151BBE">
      <w:pPr>
        <w:pStyle w:val="ListParagraph"/>
        <w:numPr>
          <w:ilvl w:val="0"/>
          <w:numId w:val="4"/>
        </w:numPr>
      </w:pPr>
      <w:r w:rsidRPr="00545C83">
        <w:t xml:space="preserve">Back in the DMN Diagram, </w:t>
      </w:r>
      <w:r w:rsidR="00240731" w:rsidRPr="00545C83">
        <w:t xml:space="preserve">delete all the inputs and </w:t>
      </w:r>
      <w:r w:rsidRPr="00545C83">
        <w:t xml:space="preserve">replace with one input called </w:t>
      </w:r>
      <w:proofErr w:type="spellStart"/>
      <w:r w:rsidR="00240731" w:rsidRPr="00545C83">
        <w:rPr>
          <w:i/>
          <w:iCs/>
        </w:rPr>
        <w:t>P</w:t>
      </w:r>
      <w:r w:rsidRPr="00545C83">
        <w:rPr>
          <w:i/>
          <w:iCs/>
        </w:rPr>
        <w:t>lanet</w:t>
      </w:r>
      <w:r w:rsidR="00240731" w:rsidRPr="00545C83">
        <w:rPr>
          <w:i/>
          <w:iCs/>
        </w:rPr>
        <w:t>Info</w:t>
      </w:r>
      <w:proofErr w:type="spellEnd"/>
      <w:r w:rsidR="00240731" w:rsidRPr="00545C83">
        <w:t xml:space="preserve"> assigning it a</w:t>
      </w:r>
      <w:r w:rsidRPr="00545C83">
        <w:t xml:space="preserve"> type </w:t>
      </w:r>
      <w:r w:rsidR="00240731" w:rsidRPr="00545C83">
        <w:t xml:space="preserve">of </w:t>
      </w:r>
      <w:proofErr w:type="spellStart"/>
      <w:r w:rsidR="00ED0B71" w:rsidRPr="00545C83">
        <w:rPr>
          <w:i/>
          <w:iCs/>
        </w:rPr>
        <w:t>PlanetDataType.</w:t>
      </w:r>
      <w:r w:rsidRPr="00545C83">
        <w:rPr>
          <w:i/>
          <w:iCs/>
        </w:rPr>
        <w:t>PlanetInfo</w:t>
      </w:r>
      <w:proofErr w:type="spellEnd"/>
      <w:ins w:id="312" w:author="Nigel Crowther1" w:date="2023-05-23T17:57:00Z">
        <w:r w:rsidR="00495514">
          <w:t xml:space="preserve">.  </w:t>
        </w:r>
      </w:ins>
      <w:del w:id="313" w:author="Nigel Crowther1" w:date="2023-05-23T17:57:00Z">
        <w:r w:rsidRPr="00545C83" w:rsidDel="00495514">
          <w:rPr>
            <w:i/>
            <w:iCs/>
          </w:rPr>
          <w:delText>:</w:delText>
        </w:r>
      </w:del>
    </w:p>
    <w:p w14:paraId="7F84DA07" w14:textId="6908FFBB" w:rsidR="00151BBE" w:rsidRDefault="005E2871" w:rsidP="00151BBE">
      <w:pPr>
        <w:rPr>
          <w:ins w:id="314" w:author="Nigel Crowther1" w:date="2023-05-23T17:58:00Z"/>
          <w:lang w:eastAsia="en-US"/>
        </w:rPr>
      </w:pPr>
      <w:r w:rsidRPr="00545C83">
        <w:rPr>
          <w:noProof/>
          <w:lang w:eastAsia="en-US"/>
        </w:rPr>
        <w:drawing>
          <wp:inline distT="0" distB="0" distL="0" distR="0" wp14:anchorId="617C6F0F" wp14:editId="72C1317E">
            <wp:extent cx="3286125" cy="2357267"/>
            <wp:effectExtent l="228600" t="228600" r="200025" b="1574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92892" cy="2362121"/>
                    </a:xfrm>
                    <a:prstGeom prst="rect">
                      <a:avLst/>
                    </a:prstGeom>
                    <a:effectLst>
                      <a:glow rad="228600">
                        <a:schemeClr val="accent1">
                          <a:satMod val="175000"/>
                          <a:alpha val="40000"/>
                        </a:schemeClr>
                      </a:glow>
                    </a:effectLst>
                  </pic:spPr>
                </pic:pic>
              </a:graphicData>
            </a:graphic>
          </wp:inline>
        </w:drawing>
      </w:r>
    </w:p>
    <w:p w14:paraId="1947A8FD" w14:textId="1657B709" w:rsidR="00495514" w:rsidRPr="00545C83" w:rsidRDefault="00495514" w:rsidP="00495514">
      <w:pPr>
        <w:ind w:left="360"/>
        <w:pPrChange w:id="315" w:author="Nigel Crowther1" w:date="2023-05-23T17:58:00Z">
          <w:pPr/>
        </w:pPrChange>
      </w:pPr>
      <w:ins w:id="316" w:author="Nigel Crowther1" w:date="2023-05-23T17:58:00Z">
        <w:r>
          <w:t xml:space="preserve">17. </w:t>
        </w:r>
        <w:r>
          <w:t xml:space="preserve">Connect the input to </w:t>
        </w:r>
        <w:r>
          <w:t xml:space="preserve">the </w:t>
        </w:r>
        <w:r w:rsidRPr="00495514">
          <w:rPr>
            <w:i/>
            <w:iCs/>
            <w:rPrChange w:id="317" w:author="Nigel Crowther1" w:date="2023-05-23T17:58:00Z">
              <w:rPr/>
            </w:rPrChange>
          </w:rPr>
          <w:t>Habitability</w:t>
        </w:r>
        <w:r>
          <w:t xml:space="preserve"> decision.</w:t>
        </w:r>
      </w:ins>
    </w:p>
    <w:p w14:paraId="0E9BC5B4" w14:textId="08FC49C9" w:rsidR="00240731" w:rsidRPr="00545C83" w:rsidRDefault="00240731" w:rsidP="00151BBE">
      <w:pPr>
        <w:rPr>
          <w:lang w:eastAsia="en-US"/>
        </w:rPr>
      </w:pPr>
    </w:p>
    <w:p w14:paraId="39BAD031" w14:textId="02C6FA56" w:rsidR="00240731" w:rsidRPr="00545C83" w:rsidRDefault="00240731" w:rsidP="00151BBE">
      <w:pPr>
        <w:pStyle w:val="ListParagraph"/>
        <w:numPr>
          <w:ilvl w:val="0"/>
          <w:numId w:val="4"/>
        </w:numPr>
      </w:pPr>
      <w:r w:rsidRPr="00545C83">
        <w:t>Click in the Problems button at the bottom right</w:t>
      </w:r>
      <w:r w:rsidR="00235499" w:rsidRPr="00545C83">
        <w:rPr>
          <w:rStyle w:val="FootnoteReference"/>
        </w:rPr>
        <w:footnoteReference w:id="3"/>
      </w:r>
      <w:r w:rsidRPr="00545C83">
        <w:t xml:space="preserve">.  </w:t>
      </w:r>
      <w:r w:rsidR="00E74233">
        <w:t xml:space="preserve">Then click </w:t>
      </w:r>
      <w:r w:rsidR="00E74233" w:rsidRPr="583AB42E">
        <w:rPr>
          <w:i/>
          <w:iCs/>
        </w:rPr>
        <w:t>Lab01.dmn</w:t>
      </w:r>
      <w:r w:rsidR="00E74233">
        <w:t xml:space="preserve">. </w:t>
      </w:r>
      <w:r w:rsidRPr="00545C83">
        <w:t xml:space="preserve">You should see </w:t>
      </w:r>
      <w:r w:rsidR="00E74233">
        <w:t xml:space="preserve">the following </w:t>
      </w:r>
      <w:r w:rsidRPr="00545C83">
        <w:t>errors:</w:t>
      </w:r>
    </w:p>
    <w:p w14:paraId="612C54AB" w14:textId="4F61FB45" w:rsidR="00240731" w:rsidRPr="00545C83" w:rsidRDefault="002D0277" w:rsidP="00151BBE">
      <w:pPr>
        <w:rPr>
          <w:lang w:eastAsia="en-US"/>
        </w:rPr>
      </w:pPr>
      <w:r w:rsidRPr="002D0277">
        <w:rPr>
          <w:noProof/>
          <w:lang w:eastAsia="en-US"/>
        </w:rPr>
        <w:drawing>
          <wp:inline distT="0" distB="0" distL="0" distR="0" wp14:anchorId="7CF15AF5" wp14:editId="47B36E4C">
            <wp:extent cx="5943600" cy="1414243"/>
            <wp:effectExtent l="228600" t="228600" r="209550" b="2051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5937" cy="1414799"/>
                    </a:xfrm>
                    <a:prstGeom prst="rect">
                      <a:avLst/>
                    </a:prstGeom>
                    <a:effectLst>
                      <a:glow rad="228600">
                        <a:schemeClr val="accent1">
                          <a:satMod val="175000"/>
                          <a:alpha val="40000"/>
                        </a:schemeClr>
                      </a:glow>
                    </a:effectLst>
                  </pic:spPr>
                </pic:pic>
              </a:graphicData>
            </a:graphic>
          </wp:inline>
        </w:drawing>
      </w:r>
    </w:p>
    <w:p w14:paraId="774EDA9A" w14:textId="259664D0" w:rsidR="002D0277" w:rsidRDefault="00235499" w:rsidP="00EE66FB">
      <w:pPr>
        <w:pStyle w:val="ListParagraph"/>
        <w:numPr>
          <w:ilvl w:val="0"/>
          <w:numId w:val="4"/>
        </w:numPr>
      </w:pPr>
      <w:r w:rsidRPr="00545C83">
        <w:t xml:space="preserve">The </w:t>
      </w:r>
      <w:r w:rsidR="00240731" w:rsidRPr="00EE66FB">
        <w:rPr>
          <w:i/>
          <w:iCs/>
        </w:rPr>
        <w:t>Habitability</w:t>
      </w:r>
      <w:r w:rsidR="00240731" w:rsidRPr="00545C83">
        <w:t xml:space="preserve"> decision table </w:t>
      </w:r>
      <w:r w:rsidRPr="00545C83">
        <w:t xml:space="preserve">still </w:t>
      </w:r>
      <w:r w:rsidR="00240731" w:rsidRPr="00545C83">
        <w:t>referenc</w:t>
      </w:r>
      <w:r w:rsidR="002D0277">
        <w:t>es</w:t>
      </w:r>
      <w:r w:rsidR="00240731" w:rsidRPr="00545C83">
        <w:t xml:space="preserve"> the primitive inputs.  We need to fix this.  </w:t>
      </w:r>
      <w:r w:rsidR="00151BBE" w:rsidRPr="00545C83">
        <w:t xml:space="preserve">Edit the table </w:t>
      </w:r>
      <w:r w:rsidR="002D0277">
        <w:t xml:space="preserve">inputs </w:t>
      </w:r>
      <w:r w:rsidR="00240731" w:rsidRPr="00545C83">
        <w:t>so that</w:t>
      </w:r>
      <w:r w:rsidR="00151BBE" w:rsidRPr="00545C83">
        <w:t xml:space="preserve"> </w:t>
      </w:r>
      <w:proofErr w:type="spellStart"/>
      <w:r w:rsidRPr="00545C83">
        <w:t>p</w:t>
      </w:r>
      <w:r w:rsidR="00151BBE" w:rsidRPr="00EE66FB">
        <w:rPr>
          <w:i/>
          <w:iCs/>
        </w:rPr>
        <w:t>lanetInfo</w:t>
      </w:r>
      <w:proofErr w:type="spellEnd"/>
      <w:r w:rsidR="00151BBE" w:rsidRPr="00545C83">
        <w:t xml:space="preserve"> </w:t>
      </w:r>
      <w:r w:rsidRPr="00545C83">
        <w:t xml:space="preserve">is referenced instead of primitives.  </w:t>
      </w:r>
      <w:r w:rsidR="002D0277">
        <w:t>The mapping is as follows:</w:t>
      </w:r>
    </w:p>
    <w:p w14:paraId="2BF36AD7" w14:textId="34567F31" w:rsidR="002D0277" w:rsidRDefault="002D0277" w:rsidP="002D0277">
      <w:pPr>
        <w:ind w:left="360"/>
      </w:pPr>
    </w:p>
    <w:tbl>
      <w:tblPr>
        <w:tblStyle w:val="TableGrid"/>
        <w:tblW w:w="0" w:type="auto"/>
        <w:tblInd w:w="720" w:type="dxa"/>
        <w:tblLook w:val="04A0" w:firstRow="1" w:lastRow="0" w:firstColumn="1" w:lastColumn="0" w:noHBand="0" w:noVBand="1"/>
      </w:tblPr>
      <w:tblGrid>
        <w:gridCol w:w="3009"/>
        <w:gridCol w:w="4252"/>
      </w:tblGrid>
      <w:tr w:rsidR="002D0277" w14:paraId="0DB25461" w14:textId="77777777" w:rsidTr="002D0277">
        <w:tc>
          <w:tcPr>
            <w:tcW w:w="3009" w:type="dxa"/>
          </w:tcPr>
          <w:p w14:paraId="74D972C2" w14:textId="58C4625A" w:rsidR="002D0277" w:rsidRPr="002D0277" w:rsidRDefault="002D0277" w:rsidP="00C730AC">
            <w:pPr>
              <w:tabs>
                <w:tab w:val="left" w:pos="1332"/>
              </w:tabs>
              <w:jc w:val="both"/>
              <w:rPr>
                <w:b/>
                <w:bCs/>
              </w:rPr>
            </w:pPr>
            <w:r w:rsidRPr="002D0277">
              <w:rPr>
                <w:b/>
                <w:bCs/>
              </w:rPr>
              <w:t>Before Edit</w:t>
            </w:r>
          </w:p>
        </w:tc>
        <w:tc>
          <w:tcPr>
            <w:tcW w:w="4252" w:type="dxa"/>
          </w:tcPr>
          <w:p w14:paraId="55147AA8" w14:textId="777DA3B9" w:rsidR="002D0277" w:rsidRPr="002D0277" w:rsidRDefault="002D0277" w:rsidP="002D0277">
            <w:pPr>
              <w:rPr>
                <w:b/>
                <w:bCs/>
              </w:rPr>
            </w:pPr>
            <w:r w:rsidRPr="002D0277">
              <w:rPr>
                <w:b/>
                <w:bCs/>
              </w:rPr>
              <w:t>After Edit</w:t>
            </w:r>
          </w:p>
        </w:tc>
      </w:tr>
      <w:tr w:rsidR="002D0277" w14:paraId="5E0163CA" w14:textId="77777777" w:rsidTr="002D0277">
        <w:tc>
          <w:tcPr>
            <w:tcW w:w="3009" w:type="dxa"/>
          </w:tcPr>
          <w:p w14:paraId="0D5BBC72" w14:textId="0E3AED1A" w:rsidR="002D0277" w:rsidRDefault="002D0277" w:rsidP="002D0277">
            <w:r>
              <w:t>pressure</w:t>
            </w:r>
          </w:p>
        </w:tc>
        <w:tc>
          <w:tcPr>
            <w:tcW w:w="4252" w:type="dxa"/>
          </w:tcPr>
          <w:p w14:paraId="13592587" w14:textId="0F9E3E7C" w:rsidR="002D0277" w:rsidRDefault="002D0277" w:rsidP="002D0277">
            <w:proofErr w:type="spellStart"/>
            <w:proofErr w:type="gramStart"/>
            <w:r>
              <w:t>planetInfo.surface.pressure</w:t>
            </w:r>
            <w:proofErr w:type="spellEnd"/>
            <w:proofErr w:type="gramEnd"/>
          </w:p>
        </w:tc>
      </w:tr>
      <w:tr w:rsidR="002D0277" w14:paraId="7170DCE7" w14:textId="77777777" w:rsidTr="002D0277">
        <w:tc>
          <w:tcPr>
            <w:tcW w:w="3009" w:type="dxa"/>
          </w:tcPr>
          <w:p w14:paraId="765E1B9D" w14:textId="78028983" w:rsidR="002D0277" w:rsidRDefault="002D0277" w:rsidP="002D0277">
            <w:proofErr w:type="spellStart"/>
            <w:r>
              <w:t>carbonDioxide</w:t>
            </w:r>
            <w:proofErr w:type="spellEnd"/>
          </w:p>
        </w:tc>
        <w:tc>
          <w:tcPr>
            <w:tcW w:w="4252" w:type="dxa"/>
          </w:tcPr>
          <w:p w14:paraId="13565112" w14:textId="661FB398" w:rsidR="002D0277" w:rsidRDefault="002D0277" w:rsidP="002D0277">
            <w:proofErr w:type="spellStart"/>
            <w:proofErr w:type="gramStart"/>
            <w:r w:rsidRPr="002D0277">
              <w:t>planetInfo.atmosphere.carbonDioxide</w:t>
            </w:r>
            <w:proofErr w:type="spellEnd"/>
            <w:proofErr w:type="gramEnd"/>
          </w:p>
        </w:tc>
      </w:tr>
      <w:tr w:rsidR="002D0277" w14:paraId="01E79530" w14:textId="77777777" w:rsidTr="002D0277">
        <w:tc>
          <w:tcPr>
            <w:tcW w:w="3009" w:type="dxa"/>
          </w:tcPr>
          <w:p w14:paraId="11D7810F" w14:textId="2DE84F6B" w:rsidR="002D0277" w:rsidRDefault="002D0277" w:rsidP="002D0277">
            <w:r>
              <w:t>temperature</w:t>
            </w:r>
          </w:p>
        </w:tc>
        <w:tc>
          <w:tcPr>
            <w:tcW w:w="4252" w:type="dxa"/>
          </w:tcPr>
          <w:p w14:paraId="137EC8BC" w14:textId="438CED32" w:rsidR="002D0277" w:rsidRDefault="002D0277" w:rsidP="002D0277">
            <w:proofErr w:type="spellStart"/>
            <w:proofErr w:type="gramStart"/>
            <w:r>
              <w:t>planetInfo.surface.temperature</w:t>
            </w:r>
            <w:proofErr w:type="spellEnd"/>
            <w:proofErr w:type="gramEnd"/>
          </w:p>
        </w:tc>
      </w:tr>
      <w:tr w:rsidR="002D0277" w14:paraId="4053BDC4" w14:textId="77777777" w:rsidTr="002D0277">
        <w:tc>
          <w:tcPr>
            <w:tcW w:w="3009" w:type="dxa"/>
          </w:tcPr>
          <w:p w14:paraId="2C531174" w14:textId="4DED0B25" w:rsidR="002D0277" w:rsidRDefault="002D0277" w:rsidP="002D0277">
            <w:r>
              <w:t>gravity</w:t>
            </w:r>
          </w:p>
        </w:tc>
        <w:tc>
          <w:tcPr>
            <w:tcW w:w="4252" w:type="dxa"/>
          </w:tcPr>
          <w:p w14:paraId="09D15FC5" w14:textId="22EBF86B" w:rsidR="002D0277" w:rsidRDefault="002D0277" w:rsidP="002D0277">
            <w:proofErr w:type="spellStart"/>
            <w:proofErr w:type="gramStart"/>
            <w:r>
              <w:t>planetInfo.surface.gravity</w:t>
            </w:r>
            <w:proofErr w:type="spellEnd"/>
            <w:proofErr w:type="gramEnd"/>
          </w:p>
        </w:tc>
      </w:tr>
      <w:tr w:rsidR="002D0277" w14:paraId="4FA4B47A" w14:textId="77777777" w:rsidTr="002D0277">
        <w:tc>
          <w:tcPr>
            <w:tcW w:w="3009" w:type="dxa"/>
          </w:tcPr>
          <w:p w14:paraId="67A3E0B1" w14:textId="6BF87C53" w:rsidR="002D0277" w:rsidRDefault="002D0277" w:rsidP="002D0277">
            <w:r>
              <w:t>methane</w:t>
            </w:r>
          </w:p>
        </w:tc>
        <w:tc>
          <w:tcPr>
            <w:tcW w:w="4252" w:type="dxa"/>
          </w:tcPr>
          <w:p w14:paraId="14EFD400" w14:textId="73F2D456" w:rsidR="002D0277" w:rsidRDefault="002D0277" w:rsidP="002D0277">
            <w:proofErr w:type="spellStart"/>
            <w:proofErr w:type="gramStart"/>
            <w:r w:rsidRPr="002D0277">
              <w:t>planetInfo.atmosphere.</w:t>
            </w:r>
            <w:r>
              <w:t>methane</w:t>
            </w:r>
            <w:proofErr w:type="spellEnd"/>
            <w:proofErr w:type="gramEnd"/>
          </w:p>
        </w:tc>
      </w:tr>
      <w:tr w:rsidR="002D0277" w14:paraId="6738CB4B" w14:textId="77777777" w:rsidTr="002D0277">
        <w:tc>
          <w:tcPr>
            <w:tcW w:w="3009" w:type="dxa"/>
          </w:tcPr>
          <w:p w14:paraId="724A2341" w14:textId="5769F7BA" w:rsidR="002D0277" w:rsidRDefault="002D0277" w:rsidP="002D0277">
            <w:r>
              <w:t>oxygen</w:t>
            </w:r>
          </w:p>
        </w:tc>
        <w:tc>
          <w:tcPr>
            <w:tcW w:w="4252" w:type="dxa"/>
          </w:tcPr>
          <w:p w14:paraId="213772B8" w14:textId="23B0FA19" w:rsidR="002D0277" w:rsidRDefault="002D0277" w:rsidP="002D0277">
            <w:proofErr w:type="spellStart"/>
            <w:proofErr w:type="gramStart"/>
            <w:r w:rsidRPr="002D0277">
              <w:t>planetInfo.atmosphere.</w:t>
            </w:r>
            <w:r>
              <w:t>oxygen</w:t>
            </w:r>
            <w:proofErr w:type="spellEnd"/>
            <w:proofErr w:type="gramEnd"/>
          </w:p>
        </w:tc>
      </w:tr>
    </w:tbl>
    <w:p w14:paraId="755A4068" w14:textId="77777777" w:rsidR="002D0277" w:rsidRDefault="002D0277" w:rsidP="002D0277">
      <w:pPr>
        <w:ind w:left="360"/>
      </w:pPr>
    </w:p>
    <w:p w14:paraId="5C46B15E" w14:textId="77777777" w:rsidR="002D0277" w:rsidRDefault="002D0277" w:rsidP="002D0277">
      <w:pPr>
        <w:ind w:left="360"/>
      </w:pPr>
    </w:p>
    <w:p w14:paraId="33AAEA19" w14:textId="77777777" w:rsidR="002D0277" w:rsidRDefault="002D0277" w:rsidP="002D0277">
      <w:pPr>
        <w:ind w:left="360"/>
      </w:pPr>
    </w:p>
    <w:p w14:paraId="6A24BB77" w14:textId="72CF366E" w:rsidR="00151BBE" w:rsidRDefault="583AB42E" w:rsidP="00EE66FB">
      <w:pPr>
        <w:pStyle w:val="ListParagraph"/>
        <w:numPr>
          <w:ilvl w:val="0"/>
          <w:numId w:val="4"/>
        </w:numPr>
      </w:pPr>
      <w:r>
        <w:t>Your decision table should look like the one below.  You may need to expand the columns to see the full definition:</w:t>
      </w:r>
    </w:p>
    <w:p w14:paraId="1EC3BA92" w14:textId="487F4EBB" w:rsidR="004F59FC" w:rsidRPr="00545C83" w:rsidDel="00841291" w:rsidRDefault="004F59FC">
      <w:pPr>
        <w:pStyle w:val="ListParagraph"/>
        <w:ind w:left="360"/>
        <w:rPr>
          <w:del w:id="320" w:author="Nigel Crowther1" w:date="2023-05-11T09:41:00Z"/>
        </w:rPr>
        <w:pPrChange w:id="321" w:author="Nigel Crowther1" w:date="2023-05-11T09:41:00Z">
          <w:pPr>
            <w:pStyle w:val="ListParagraph"/>
          </w:pPr>
        </w:pPrChange>
      </w:pPr>
      <w:r>
        <w:rPr>
          <w:noProof/>
        </w:rPr>
        <w:drawing>
          <wp:inline distT="0" distB="0" distL="0" distR="0" wp14:anchorId="61F90036" wp14:editId="1BDCF0BB">
            <wp:extent cx="5826760" cy="1526341"/>
            <wp:effectExtent l="228600" t="228600" r="212090" b="207645"/>
            <wp:docPr id="119840758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5834454" cy="1528357"/>
                    </a:xfrm>
                    <a:prstGeom prst="rect">
                      <a:avLst/>
                    </a:prstGeom>
                    <a:effectLst>
                      <a:glow rad="228600">
                        <a:schemeClr val="accent1">
                          <a:satMod val="175000"/>
                          <a:alpha val="40000"/>
                        </a:schemeClr>
                      </a:glow>
                    </a:effectLst>
                  </pic:spPr>
                </pic:pic>
              </a:graphicData>
            </a:graphic>
          </wp:inline>
        </w:drawing>
      </w:r>
    </w:p>
    <w:p w14:paraId="66647C2E" w14:textId="098803B4" w:rsidR="00151BBE" w:rsidRPr="00545C83" w:rsidRDefault="00CB322C">
      <w:pPr>
        <w:rPr>
          <w:del w:id="322" w:author="NIGEL CROWTHER" w:date="2023-05-10T15:44:00Z"/>
          <w:lang w:eastAsia="en-US"/>
        </w:rPr>
      </w:pPr>
      <w:del w:id="323" w:author="Nigel Crowther1" w:date="2023-05-11T09:41:00Z">
        <w:r w:rsidRPr="00545C83" w:rsidDel="00841291">
          <w:rPr>
            <w:noProof/>
            <w:lang w:eastAsia="en-US"/>
          </w:rPr>
          <w:drawing>
            <wp:inline distT="0" distB="0" distL="0" distR="0" wp14:anchorId="1FD43FF6" wp14:editId="4202BD0C">
              <wp:extent cx="6447445" cy="1024075"/>
              <wp:effectExtent l="228600" t="228600" r="201295" b="21463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1122" cy="1027836"/>
                      </a:xfrm>
                      <a:prstGeom prst="rect">
                        <a:avLst/>
                      </a:prstGeom>
                      <a:effectLst>
                        <a:glow rad="228600">
                          <a:schemeClr val="accent1">
                            <a:satMod val="175000"/>
                            <a:alpha val="40000"/>
                          </a:schemeClr>
                        </a:glow>
                      </a:effectLst>
                    </pic:spPr>
                  </pic:pic>
                </a:graphicData>
              </a:graphic>
            </wp:inline>
          </w:drawing>
        </w:r>
      </w:del>
    </w:p>
    <w:p w14:paraId="37FCEF0B" w14:textId="77777777" w:rsidR="00151BBE" w:rsidRPr="00545C83" w:rsidRDefault="00151BBE">
      <w:pPr>
        <w:pStyle w:val="ListParagraph"/>
        <w:ind w:left="360"/>
        <w:pPrChange w:id="324" w:author="Nigel Crowther1" w:date="2023-05-11T09:41:00Z">
          <w:pPr/>
        </w:pPrChange>
      </w:pPr>
    </w:p>
    <w:p w14:paraId="75A9B62D" w14:textId="3E3F3EE7" w:rsidR="007632F5" w:rsidRDefault="583AB42E">
      <w:pPr>
        <w:pStyle w:val="ListParagraph"/>
        <w:numPr>
          <w:ilvl w:val="0"/>
          <w:numId w:val="4"/>
        </w:numPr>
      </w:pPr>
      <w:r>
        <w:t xml:space="preserve">All errors should be clear, and two warnings are left.  We will review the warnings in a later lab.  Test the model by pressing </w:t>
      </w:r>
      <w:r w:rsidRPr="583AB42E">
        <w:rPr>
          <w:i/>
          <w:iCs/>
        </w:rPr>
        <w:t>Run</w:t>
      </w:r>
      <w:r>
        <w:t xml:space="preserve">.  If you have not installed the </w:t>
      </w:r>
      <w:r w:rsidRPr="583AB42E">
        <w:rPr>
          <w:i/>
          <w:iCs/>
        </w:rPr>
        <w:t>KIE Server Extended Services</w:t>
      </w:r>
      <w:r>
        <w:t>, now is the time to do so.  The runtime panel should show test inputs and outputs:</w:t>
      </w:r>
    </w:p>
    <w:p w14:paraId="46C7C8DE" w14:textId="7EC3D8B8" w:rsidR="004F59FC" w:rsidRDefault="00915A74">
      <w:pPr>
        <w:ind w:left="360"/>
        <w:pPrChange w:id="325" w:author="Nigel Crowther1" w:date="2023-05-11T09:41:00Z">
          <w:pPr/>
        </w:pPrChange>
      </w:pPr>
      <w:r w:rsidRPr="00545C83">
        <w:rPr>
          <w:noProof/>
        </w:rPr>
        <w:drawing>
          <wp:inline distT="0" distB="0" distL="0" distR="0" wp14:anchorId="02EC477F" wp14:editId="3C9765A5">
            <wp:extent cx="2009775" cy="2589800"/>
            <wp:effectExtent l="228600" t="228600" r="200025" b="2108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085954" cy="2687964"/>
                    </a:xfrm>
                    <a:prstGeom prst="rect">
                      <a:avLst/>
                    </a:prstGeom>
                    <a:effectLst>
                      <a:glow rad="228600">
                        <a:schemeClr val="accent1">
                          <a:satMod val="175000"/>
                          <a:alpha val="40000"/>
                        </a:schemeClr>
                      </a:glow>
                    </a:effectLst>
                  </pic:spPr>
                </pic:pic>
              </a:graphicData>
            </a:graphic>
          </wp:inline>
        </w:drawing>
      </w:r>
    </w:p>
    <w:p w14:paraId="5D9E1296" w14:textId="6A1F9585" w:rsidR="00EE66FB" w:rsidRDefault="00EE66FB" w:rsidP="00EE66FB">
      <w:pPr>
        <w:pStyle w:val="ListParagraph"/>
        <w:numPr>
          <w:ilvl w:val="0"/>
          <w:numId w:val="4"/>
        </w:numPr>
      </w:pPr>
      <w:r>
        <w:t xml:space="preserve">Test with </w:t>
      </w:r>
      <w:r w:rsidR="008163BB">
        <w:t xml:space="preserve">the </w:t>
      </w:r>
      <w:r>
        <w:t xml:space="preserve">values </w:t>
      </w:r>
      <w:r w:rsidR="000132BD">
        <w:t xml:space="preserve">below </w:t>
      </w:r>
      <w:r>
        <w:t xml:space="preserve">and check the </w:t>
      </w:r>
      <w:r w:rsidR="008163BB">
        <w:t xml:space="preserve">expected results against the actual </w:t>
      </w:r>
      <w:r>
        <w:t>result</w:t>
      </w:r>
      <w:r w:rsidR="008163BB">
        <w:t>s</w:t>
      </w:r>
      <w:r w:rsidR="00915A74">
        <w:rPr>
          <w:rStyle w:val="FootnoteReference"/>
        </w:rPr>
        <w:footnoteReference w:id="4"/>
      </w:r>
      <w:r>
        <w:t>.</w:t>
      </w:r>
    </w:p>
    <w:p w14:paraId="2DA683BE" w14:textId="27858066" w:rsidR="008163BB" w:rsidRDefault="008163BB" w:rsidP="008163BB"/>
    <w:tbl>
      <w:tblPr>
        <w:tblStyle w:val="TableGrid"/>
        <w:tblW w:w="10314" w:type="dxa"/>
        <w:tblLayout w:type="fixed"/>
        <w:tblLook w:val="04A0" w:firstRow="1" w:lastRow="0" w:firstColumn="1" w:lastColumn="0" w:noHBand="0" w:noVBand="1"/>
        <w:tblPrChange w:id="328" w:author="Nigel Crowther1" w:date="2023-05-11T09:42:00Z">
          <w:tblPr>
            <w:tblStyle w:val="TableGrid"/>
            <w:tblW w:w="10173" w:type="dxa"/>
            <w:tblLayout w:type="fixed"/>
            <w:tblLook w:val="04A0" w:firstRow="1" w:lastRow="0" w:firstColumn="1" w:lastColumn="0" w:noHBand="0" w:noVBand="1"/>
          </w:tblPr>
        </w:tblPrChange>
      </w:tblPr>
      <w:tblGrid>
        <w:gridCol w:w="4077"/>
        <w:gridCol w:w="4253"/>
        <w:gridCol w:w="1984"/>
        <w:tblGridChange w:id="329">
          <w:tblGrid>
            <w:gridCol w:w="3954"/>
            <w:gridCol w:w="4234"/>
            <w:gridCol w:w="1985"/>
          </w:tblGrid>
        </w:tblGridChange>
      </w:tblGrid>
      <w:tr w:rsidR="00BF26CA" w14:paraId="5E20CA37" w14:textId="2AEC2FB6" w:rsidTr="00841291">
        <w:tc>
          <w:tcPr>
            <w:tcW w:w="4077" w:type="dxa"/>
            <w:tcPrChange w:id="330" w:author="Nigel Crowther1" w:date="2023-05-11T09:42:00Z">
              <w:tcPr>
                <w:tcW w:w="3954" w:type="dxa"/>
              </w:tcPr>
            </w:tcPrChange>
          </w:tcPr>
          <w:p w14:paraId="55DC139A" w14:textId="452E2325" w:rsidR="00BF26CA" w:rsidRPr="00BF26CA" w:rsidRDefault="00BF26CA" w:rsidP="008163BB">
            <w:pPr>
              <w:rPr>
                <w:b/>
                <w:bCs/>
              </w:rPr>
            </w:pPr>
            <w:r w:rsidRPr="00BF26CA">
              <w:rPr>
                <w:b/>
                <w:bCs/>
              </w:rPr>
              <w:t>Surface</w:t>
            </w:r>
          </w:p>
        </w:tc>
        <w:tc>
          <w:tcPr>
            <w:tcW w:w="4253" w:type="dxa"/>
            <w:tcPrChange w:id="331" w:author="Nigel Crowther1" w:date="2023-05-11T09:42:00Z">
              <w:tcPr>
                <w:tcW w:w="4234" w:type="dxa"/>
              </w:tcPr>
            </w:tcPrChange>
          </w:tcPr>
          <w:p w14:paraId="76E8DADA" w14:textId="4B28F73F" w:rsidR="00BF26CA" w:rsidRPr="00BF26CA" w:rsidRDefault="00BF26CA" w:rsidP="008163BB">
            <w:pPr>
              <w:rPr>
                <w:b/>
                <w:bCs/>
              </w:rPr>
            </w:pPr>
            <w:r w:rsidRPr="00BF26CA">
              <w:rPr>
                <w:b/>
                <w:bCs/>
              </w:rPr>
              <w:t>Atmosphere</w:t>
            </w:r>
          </w:p>
        </w:tc>
        <w:tc>
          <w:tcPr>
            <w:tcW w:w="1984" w:type="dxa"/>
            <w:tcPrChange w:id="332" w:author="Nigel Crowther1" w:date="2023-05-11T09:42:00Z">
              <w:tcPr>
                <w:tcW w:w="1985" w:type="dxa"/>
              </w:tcPr>
            </w:tcPrChange>
          </w:tcPr>
          <w:p w14:paraId="41EF168F" w14:textId="48DB7DD3" w:rsidR="00BF26CA" w:rsidRPr="00BF26CA" w:rsidRDefault="00BF26CA" w:rsidP="008163BB">
            <w:pPr>
              <w:rPr>
                <w:b/>
                <w:bCs/>
              </w:rPr>
            </w:pPr>
            <w:r w:rsidRPr="00BF26CA">
              <w:rPr>
                <w:b/>
                <w:bCs/>
              </w:rPr>
              <w:t>Habitability</w:t>
            </w:r>
          </w:p>
        </w:tc>
      </w:tr>
      <w:tr w:rsidR="00BF26CA" w14:paraId="3ED17493" w14:textId="0C4143B2" w:rsidTr="00841291">
        <w:tc>
          <w:tcPr>
            <w:tcW w:w="4077" w:type="dxa"/>
            <w:tcPrChange w:id="333" w:author="Nigel Crowther1" w:date="2023-05-11T09:42:00Z">
              <w:tcPr>
                <w:tcW w:w="3954" w:type="dxa"/>
              </w:tcPr>
            </w:tcPrChange>
          </w:tcPr>
          <w:tbl>
            <w:tblPr>
              <w:tblStyle w:val="TableGrid"/>
              <w:tblW w:w="3972" w:type="dxa"/>
              <w:tblLayout w:type="fixed"/>
              <w:tblLook w:val="04A0" w:firstRow="1" w:lastRow="0" w:firstColumn="1" w:lastColumn="0" w:noHBand="0" w:noVBand="1"/>
            </w:tblPr>
            <w:tblGrid>
              <w:gridCol w:w="1704"/>
              <w:gridCol w:w="1276"/>
              <w:gridCol w:w="992"/>
            </w:tblGrid>
            <w:tr w:rsidR="00BF26CA" w14:paraId="58EBC63E" w14:textId="77777777" w:rsidTr="00BF26CA">
              <w:tc>
                <w:tcPr>
                  <w:tcW w:w="1704" w:type="dxa"/>
                </w:tcPr>
                <w:p w14:paraId="6D3EE2E4" w14:textId="116D423F" w:rsidR="00BF26CA" w:rsidRPr="00BF26CA" w:rsidRDefault="00BF26CA" w:rsidP="008163BB">
                  <w:pPr>
                    <w:rPr>
                      <w:b/>
                      <w:bCs/>
                    </w:rPr>
                  </w:pPr>
                  <w:bookmarkStart w:id="334" w:name="_Hlk133313885"/>
                  <w:r w:rsidRPr="00BF26CA">
                    <w:rPr>
                      <w:b/>
                      <w:bCs/>
                    </w:rPr>
                    <w:t>Temperature</w:t>
                  </w:r>
                </w:p>
              </w:tc>
              <w:tc>
                <w:tcPr>
                  <w:tcW w:w="1276" w:type="dxa"/>
                </w:tcPr>
                <w:p w14:paraId="20932962" w14:textId="64EB57E3" w:rsidR="00BF26CA" w:rsidRPr="00BF26CA" w:rsidRDefault="00BF26CA" w:rsidP="008163BB">
                  <w:pPr>
                    <w:rPr>
                      <w:b/>
                      <w:bCs/>
                    </w:rPr>
                  </w:pPr>
                  <w:r w:rsidRPr="00BF26CA">
                    <w:rPr>
                      <w:b/>
                      <w:bCs/>
                    </w:rPr>
                    <w:t>Pressure</w:t>
                  </w:r>
                </w:p>
              </w:tc>
              <w:tc>
                <w:tcPr>
                  <w:tcW w:w="992" w:type="dxa"/>
                </w:tcPr>
                <w:p w14:paraId="48A76573" w14:textId="315F571B" w:rsidR="00BF26CA" w:rsidRPr="00BF26CA" w:rsidRDefault="00BF26CA" w:rsidP="008163BB">
                  <w:pPr>
                    <w:rPr>
                      <w:b/>
                      <w:bCs/>
                    </w:rPr>
                  </w:pPr>
                  <w:r w:rsidRPr="00BF26CA">
                    <w:rPr>
                      <w:b/>
                      <w:bCs/>
                    </w:rPr>
                    <w:t>Gravity</w:t>
                  </w:r>
                </w:p>
              </w:tc>
            </w:tr>
            <w:tr w:rsidR="00BF26CA" w14:paraId="6756D2D8" w14:textId="77777777" w:rsidTr="00BF26CA">
              <w:tc>
                <w:tcPr>
                  <w:tcW w:w="1704" w:type="dxa"/>
                </w:tcPr>
                <w:p w14:paraId="68210DB7" w14:textId="58FB3F40" w:rsidR="00BF26CA" w:rsidRDefault="00BF26CA" w:rsidP="008163BB">
                  <w:r>
                    <w:t>0</w:t>
                  </w:r>
                </w:p>
              </w:tc>
              <w:tc>
                <w:tcPr>
                  <w:tcW w:w="1276" w:type="dxa"/>
                </w:tcPr>
                <w:p w14:paraId="57181379" w14:textId="368EB4CA" w:rsidR="00BF26CA" w:rsidRDefault="00BF26CA" w:rsidP="008163BB">
                  <w:r>
                    <w:t>0</w:t>
                  </w:r>
                </w:p>
              </w:tc>
              <w:tc>
                <w:tcPr>
                  <w:tcW w:w="992" w:type="dxa"/>
                </w:tcPr>
                <w:p w14:paraId="51AFFBAC" w14:textId="1BBA7B95" w:rsidR="00BF26CA" w:rsidRDefault="00BF26CA" w:rsidP="008163BB">
                  <w:r>
                    <w:t>0</w:t>
                  </w:r>
                </w:p>
              </w:tc>
            </w:tr>
            <w:tr w:rsidR="00BF26CA" w14:paraId="7F0580CC" w14:textId="77777777" w:rsidTr="00BF26CA">
              <w:tc>
                <w:tcPr>
                  <w:tcW w:w="1704" w:type="dxa"/>
                </w:tcPr>
                <w:p w14:paraId="08E38EC0" w14:textId="498DE721" w:rsidR="00BF26CA" w:rsidRDefault="000132BD" w:rsidP="008163BB">
                  <w:r>
                    <w:t>31</w:t>
                  </w:r>
                </w:p>
              </w:tc>
              <w:tc>
                <w:tcPr>
                  <w:tcW w:w="1276" w:type="dxa"/>
                </w:tcPr>
                <w:p w14:paraId="1CE80CE8" w14:textId="04FA69E5" w:rsidR="00BF26CA" w:rsidRDefault="000132BD" w:rsidP="008163BB">
                  <w:r>
                    <w:t>2</w:t>
                  </w:r>
                </w:p>
              </w:tc>
              <w:tc>
                <w:tcPr>
                  <w:tcW w:w="992" w:type="dxa"/>
                </w:tcPr>
                <w:p w14:paraId="0D43D9C1" w14:textId="156471C1" w:rsidR="00BF26CA" w:rsidRDefault="000132BD" w:rsidP="008163BB">
                  <w:r>
                    <w:t>2</w:t>
                  </w:r>
                </w:p>
              </w:tc>
            </w:tr>
            <w:tr w:rsidR="00BF26CA" w14:paraId="32C0CA03" w14:textId="77777777" w:rsidTr="00BF26CA">
              <w:tc>
                <w:tcPr>
                  <w:tcW w:w="1704" w:type="dxa"/>
                </w:tcPr>
                <w:p w14:paraId="112B2173" w14:textId="225D4CAF" w:rsidR="00BF26CA" w:rsidRDefault="00BF26CA" w:rsidP="008163BB">
                  <w:r>
                    <w:t>25</w:t>
                  </w:r>
                </w:p>
              </w:tc>
              <w:tc>
                <w:tcPr>
                  <w:tcW w:w="1276" w:type="dxa"/>
                </w:tcPr>
                <w:p w14:paraId="3EAEFEB0" w14:textId="7053A9DE" w:rsidR="00BF26CA" w:rsidRDefault="00BF26CA" w:rsidP="008163BB">
                  <w:r>
                    <w:t>1</w:t>
                  </w:r>
                </w:p>
              </w:tc>
              <w:tc>
                <w:tcPr>
                  <w:tcW w:w="992" w:type="dxa"/>
                </w:tcPr>
                <w:p w14:paraId="5A6D6B78" w14:textId="54A890C0" w:rsidR="00BF26CA" w:rsidRDefault="00BF26CA" w:rsidP="008163BB">
                  <w:r>
                    <w:t>1</w:t>
                  </w:r>
                </w:p>
              </w:tc>
            </w:tr>
            <w:bookmarkEnd w:id="334"/>
          </w:tbl>
          <w:p w14:paraId="2AFA84E9" w14:textId="77777777" w:rsidR="00BF26CA" w:rsidRDefault="00BF26CA" w:rsidP="008163BB"/>
        </w:tc>
        <w:tc>
          <w:tcPr>
            <w:tcW w:w="4253" w:type="dxa"/>
            <w:tcPrChange w:id="335" w:author="Nigel Crowther1" w:date="2023-05-11T09:42:00Z">
              <w:tcPr>
                <w:tcW w:w="4234" w:type="dxa"/>
              </w:tcPr>
            </w:tcPrChange>
          </w:tcPr>
          <w:tbl>
            <w:tblPr>
              <w:tblStyle w:val="TableGrid"/>
              <w:tblW w:w="4271" w:type="dxa"/>
              <w:tblLayout w:type="fixed"/>
              <w:tblLook w:val="04A0" w:firstRow="1" w:lastRow="0" w:firstColumn="1" w:lastColumn="0" w:noHBand="0" w:noVBand="1"/>
            </w:tblPr>
            <w:tblGrid>
              <w:gridCol w:w="1294"/>
              <w:gridCol w:w="1134"/>
              <w:gridCol w:w="1843"/>
            </w:tblGrid>
            <w:tr w:rsidR="00BF26CA" w14:paraId="2BA4EF3D" w14:textId="77777777" w:rsidTr="00BF26CA">
              <w:tc>
                <w:tcPr>
                  <w:tcW w:w="1294" w:type="dxa"/>
                </w:tcPr>
                <w:p w14:paraId="7A504501" w14:textId="67AA18F7" w:rsidR="00BF26CA" w:rsidRPr="00BF26CA" w:rsidRDefault="00BF26CA" w:rsidP="008163BB">
                  <w:pPr>
                    <w:rPr>
                      <w:b/>
                      <w:bCs/>
                    </w:rPr>
                  </w:pPr>
                  <w:r w:rsidRPr="00BF26CA">
                    <w:rPr>
                      <w:b/>
                      <w:bCs/>
                    </w:rPr>
                    <w:t>Oxygen</w:t>
                  </w:r>
                </w:p>
              </w:tc>
              <w:tc>
                <w:tcPr>
                  <w:tcW w:w="1134" w:type="dxa"/>
                </w:tcPr>
                <w:p w14:paraId="74741FF6" w14:textId="01E621EF" w:rsidR="00BF26CA" w:rsidRPr="00BF26CA" w:rsidRDefault="00BF26CA" w:rsidP="008163BB">
                  <w:pPr>
                    <w:rPr>
                      <w:b/>
                      <w:bCs/>
                    </w:rPr>
                  </w:pPr>
                  <w:r w:rsidRPr="00BF26CA">
                    <w:rPr>
                      <w:b/>
                      <w:bCs/>
                    </w:rPr>
                    <w:t>Methane</w:t>
                  </w:r>
                </w:p>
              </w:tc>
              <w:tc>
                <w:tcPr>
                  <w:tcW w:w="1843" w:type="dxa"/>
                </w:tcPr>
                <w:p w14:paraId="25FB1016" w14:textId="37CCCCDE" w:rsidR="00BF26CA" w:rsidRPr="00BF26CA" w:rsidRDefault="00BF26CA" w:rsidP="008163BB">
                  <w:pPr>
                    <w:rPr>
                      <w:b/>
                      <w:bCs/>
                    </w:rPr>
                  </w:pPr>
                  <w:proofErr w:type="spellStart"/>
                  <w:r w:rsidRPr="00BF26CA">
                    <w:rPr>
                      <w:b/>
                      <w:bCs/>
                    </w:rPr>
                    <w:t>CarbonDioxi</w:t>
                  </w:r>
                  <w:r>
                    <w:rPr>
                      <w:b/>
                      <w:bCs/>
                    </w:rPr>
                    <w:t>d</w:t>
                  </w:r>
                  <w:r w:rsidRPr="00BF26CA">
                    <w:rPr>
                      <w:b/>
                      <w:bCs/>
                    </w:rPr>
                    <w:t>e</w:t>
                  </w:r>
                  <w:proofErr w:type="spellEnd"/>
                </w:p>
              </w:tc>
            </w:tr>
            <w:tr w:rsidR="00BF26CA" w14:paraId="76C28BFD" w14:textId="77777777" w:rsidTr="00BF26CA">
              <w:tc>
                <w:tcPr>
                  <w:tcW w:w="1294" w:type="dxa"/>
                </w:tcPr>
                <w:p w14:paraId="717AC96E" w14:textId="05EF8F99" w:rsidR="00BF26CA" w:rsidRDefault="00BF26CA" w:rsidP="008163BB">
                  <w:r>
                    <w:t>0</w:t>
                  </w:r>
                </w:p>
              </w:tc>
              <w:tc>
                <w:tcPr>
                  <w:tcW w:w="1134" w:type="dxa"/>
                </w:tcPr>
                <w:p w14:paraId="0E8E6BBD" w14:textId="5264A451" w:rsidR="00BF26CA" w:rsidRDefault="00BF26CA" w:rsidP="008163BB">
                  <w:r>
                    <w:t>0</w:t>
                  </w:r>
                </w:p>
              </w:tc>
              <w:tc>
                <w:tcPr>
                  <w:tcW w:w="1843" w:type="dxa"/>
                </w:tcPr>
                <w:p w14:paraId="08C7DEFF" w14:textId="7A00990E" w:rsidR="00BF26CA" w:rsidRDefault="00BF26CA" w:rsidP="008163BB">
                  <w:r>
                    <w:t>0</w:t>
                  </w:r>
                </w:p>
              </w:tc>
            </w:tr>
            <w:tr w:rsidR="00BF26CA" w14:paraId="28FFC5F9" w14:textId="77777777" w:rsidTr="00BF26CA">
              <w:tc>
                <w:tcPr>
                  <w:tcW w:w="1294" w:type="dxa"/>
                </w:tcPr>
                <w:p w14:paraId="20816152" w14:textId="2CE34DAA" w:rsidR="00BF26CA" w:rsidRDefault="000132BD" w:rsidP="008163BB">
                  <w:r>
                    <w:t>61</w:t>
                  </w:r>
                </w:p>
              </w:tc>
              <w:tc>
                <w:tcPr>
                  <w:tcW w:w="1134" w:type="dxa"/>
                </w:tcPr>
                <w:p w14:paraId="1E7F5CBC" w14:textId="27274FF8" w:rsidR="00BF26CA" w:rsidRDefault="000132BD" w:rsidP="008163BB">
                  <w:r>
                    <w:t>9</w:t>
                  </w:r>
                </w:p>
              </w:tc>
              <w:tc>
                <w:tcPr>
                  <w:tcW w:w="1843" w:type="dxa"/>
                </w:tcPr>
                <w:p w14:paraId="171558E3" w14:textId="2A33B570" w:rsidR="00BF26CA" w:rsidRDefault="000132BD" w:rsidP="008163BB">
                  <w:r>
                    <w:t>9</w:t>
                  </w:r>
                </w:p>
              </w:tc>
            </w:tr>
            <w:tr w:rsidR="00BF26CA" w14:paraId="24371FCF" w14:textId="77777777" w:rsidTr="00BF26CA">
              <w:tc>
                <w:tcPr>
                  <w:tcW w:w="1294" w:type="dxa"/>
                </w:tcPr>
                <w:p w14:paraId="775A9C33" w14:textId="012949AB" w:rsidR="00BF26CA" w:rsidRDefault="00BF26CA" w:rsidP="008163BB">
                  <w:r>
                    <w:t>20</w:t>
                  </w:r>
                </w:p>
              </w:tc>
              <w:tc>
                <w:tcPr>
                  <w:tcW w:w="1134" w:type="dxa"/>
                </w:tcPr>
                <w:p w14:paraId="6A2739F3" w14:textId="27FBE8EF" w:rsidR="00BF26CA" w:rsidRDefault="00BF26CA" w:rsidP="008163BB">
                  <w:r>
                    <w:t>0</w:t>
                  </w:r>
                </w:p>
              </w:tc>
              <w:tc>
                <w:tcPr>
                  <w:tcW w:w="1843" w:type="dxa"/>
                </w:tcPr>
                <w:p w14:paraId="7DE70EFE" w14:textId="0623DB11" w:rsidR="00BF26CA" w:rsidRDefault="00BF26CA" w:rsidP="008163BB">
                  <w:r>
                    <w:t>9</w:t>
                  </w:r>
                </w:p>
              </w:tc>
            </w:tr>
          </w:tbl>
          <w:p w14:paraId="67C9ABD2" w14:textId="77777777" w:rsidR="00BF26CA" w:rsidRDefault="00BF26CA" w:rsidP="008163BB"/>
        </w:tc>
        <w:tc>
          <w:tcPr>
            <w:tcW w:w="1984" w:type="dxa"/>
            <w:tcPrChange w:id="336" w:author="Nigel Crowther1" w:date="2023-05-11T09:42:00Z">
              <w:tcPr>
                <w:tcW w:w="1985" w:type="dxa"/>
              </w:tcPr>
            </w:tcPrChange>
          </w:tcPr>
          <w:tbl>
            <w:tblPr>
              <w:tblStyle w:val="TableGrid"/>
              <w:tblW w:w="2125" w:type="dxa"/>
              <w:tblLayout w:type="fixed"/>
              <w:tblLook w:val="04A0" w:firstRow="1" w:lastRow="0" w:firstColumn="1" w:lastColumn="0" w:noHBand="0" w:noVBand="1"/>
            </w:tblPr>
            <w:tblGrid>
              <w:gridCol w:w="2125"/>
            </w:tblGrid>
            <w:tr w:rsidR="00BF26CA" w14:paraId="33C2E93F" w14:textId="77777777" w:rsidTr="00BF26CA">
              <w:tc>
                <w:tcPr>
                  <w:tcW w:w="2125" w:type="dxa"/>
                </w:tcPr>
                <w:p w14:paraId="1819E069" w14:textId="77777777" w:rsidR="00BF26CA" w:rsidRDefault="00BF26CA" w:rsidP="008163BB"/>
              </w:tc>
            </w:tr>
            <w:tr w:rsidR="00BF26CA" w14:paraId="21C46A53" w14:textId="77777777" w:rsidTr="00BF26CA">
              <w:tc>
                <w:tcPr>
                  <w:tcW w:w="2125" w:type="dxa"/>
                </w:tcPr>
                <w:p w14:paraId="577AEC34" w14:textId="1FDCBCC1" w:rsidR="00BF26CA" w:rsidRDefault="00BF26CA" w:rsidP="008163BB">
                  <w:r>
                    <w:t>Uninhabitable</w:t>
                  </w:r>
                </w:p>
              </w:tc>
            </w:tr>
            <w:tr w:rsidR="00BF26CA" w14:paraId="4A2880B4" w14:textId="77777777" w:rsidTr="00BF26CA">
              <w:tc>
                <w:tcPr>
                  <w:tcW w:w="2125" w:type="dxa"/>
                </w:tcPr>
                <w:p w14:paraId="072FA70E" w14:textId="2B5FFD20" w:rsidR="00BF26CA" w:rsidRDefault="00BF26CA" w:rsidP="00BF26CA">
                  <w:r>
                    <w:t>Barely Habitable</w:t>
                  </w:r>
                </w:p>
              </w:tc>
            </w:tr>
            <w:tr w:rsidR="00BF26CA" w14:paraId="01DE339A" w14:textId="77777777" w:rsidTr="00BF26CA">
              <w:tc>
                <w:tcPr>
                  <w:tcW w:w="2125" w:type="dxa"/>
                </w:tcPr>
                <w:p w14:paraId="0EDE5136" w14:textId="7E48A267" w:rsidR="00BF26CA" w:rsidRDefault="00BF26CA" w:rsidP="008163BB">
                  <w:r>
                    <w:t>Habitable</w:t>
                  </w:r>
                </w:p>
              </w:tc>
            </w:tr>
          </w:tbl>
          <w:p w14:paraId="3ECEABAD" w14:textId="77777777" w:rsidR="00BF26CA" w:rsidRDefault="00BF26CA" w:rsidP="008163BB"/>
        </w:tc>
      </w:tr>
    </w:tbl>
    <w:p w14:paraId="3F68E0D8" w14:textId="22EEA5AF" w:rsidR="001F51EE" w:rsidRPr="00545C83" w:rsidRDefault="583AB42E" w:rsidP="001F51EE">
      <w:pPr>
        <w:pStyle w:val="Heading2"/>
        <w:numPr>
          <w:ilvl w:val="1"/>
          <w:numId w:val="0"/>
        </w:numPr>
        <w:ind w:left="432" w:hanging="432"/>
      </w:pPr>
      <w:bookmarkStart w:id="337" w:name="_Toc135759358"/>
      <w:commentRangeStart w:id="338"/>
      <w:r>
        <w:lastRenderedPageBreak/>
        <w:t>Conclusion</w:t>
      </w:r>
      <w:commentRangeEnd w:id="338"/>
      <w:r w:rsidR="001F51EE">
        <w:rPr>
          <w:rStyle w:val="CommentReference"/>
        </w:rPr>
        <w:commentReference w:id="338"/>
      </w:r>
      <w:bookmarkEnd w:id="337"/>
    </w:p>
    <w:p w14:paraId="35869709" w14:textId="77777777" w:rsidR="001F51EE" w:rsidRPr="00545C83" w:rsidRDefault="001F51EE" w:rsidP="001F51EE">
      <w:pPr>
        <w:rPr>
          <w:lang w:eastAsia="x-none"/>
        </w:rPr>
      </w:pPr>
    </w:p>
    <w:p w14:paraId="075D0293" w14:textId="57CE3584" w:rsidR="001F51EE" w:rsidRPr="00545C83" w:rsidRDefault="583AB42E" w:rsidP="001F51EE">
      <w:pPr>
        <w:rPr>
          <w:ins w:id="339" w:author="NIGEL CROWTHER" w:date="2023-05-10T15:46:00Z"/>
        </w:rPr>
      </w:pPr>
      <w:r>
        <w:t xml:space="preserve">In this lab we refactored a decision with many inputs into a decision with one input associated to a data structure.  </w:t>
      </w:r>
      <w:r w:rsidRPr="583AB42E">
        <w:rPr>
          <w:rFonts w:eastAsia="Batang"/>
          <w:color w:val="000000" w:themeColor="text1"/>
          <w:lang w:eastAsia="en-US"/>
        </w:rPr>
        <w:t>Combining single input sources into a data structure</w:t>
      </w:r>
      <w:r>
        <w:t xml:space="preserve"> simplifies DMN.</w:t>
      </w:r>
    </w:p>
    <w:p w14:paraId="590D8BE8" w14:textId="6D87A70F" w:rsidR="583AB42E" w:rsidRDefault="583AB42E" w:rsidP="583AB42E">
      <w:pPr>
        <w:rPr>
          <w:ins w:id="340" w:author="NIGEL CROWTHER" w:date="2023-05-10T15:46:00Z"/>
        </w:rPr>
      </w:pPr>
    </w:p>
    <w:p w14:paraId="34A95871" w14:textId="2837AD92" w:rsidR="583AB42E" w:rsidRDefault="583AB42E" w:rsidP="583AB42E">
      <w:pPr>
        <w:rPr>
          <w:ins w:id="341" w:author="NIGEL CROWTHER" w:date="2023-05-10T15:46:00Z"/>
        </w:rPr>
      </w:pPr>
      <w:ins w:id="342" w:author="NIGEL CROWTHER" w:date="2023-05-10T15:46:00Z">
        <w:r>
          <w:t xml:space="preserve">To continue </w:t>
        </w:r>
      </w:ins>
      <w:ins w:id="343" w:author="NIGEL CROWTHER" w:date="2023-05-10T15:47:00Z">
        <w:r>
          <w:t xml:space="preserve">to </w:t>
        </w:r>
      </w:ins>
      <w:ins w:id="344" w:author="NIGEL CROWTHER" w:date="2023-05-10T15:46:00Z">
        <w:r>
          <w:t xml:space="preserve">the next lab, </w:t>
        </w:r>
      </w:ins>
      <w:ins w:id="345" w:author="NIGEL CROWTHER" w:date="2023-05-10T15:47:00Z">
        <w:r>
          <w:t>r</w:t>
        </w:r>
      </w:ins>
      <w:ins w:id="346" w:author="NIGEL CROWTHER" w:date="2023-05-10T15:46:00Z">
        <w:r>
          <w:t>eset your lab environment as described in Appendix B.</w:t>
        </w:r>
      </w:ins>
    </w:p>
    <w:p w14:paraId="68560941" w14:textId="15D88B4D" w:rsidR="583AB42E" w:rsidRDefault="583AB42E" w:rsidP="583AB42E"/>
    <w:p w14:paraId="4DFFA5AE" w14:textId="16FE333C" w:rsidR="00461C8D" w:rsidRPr="00545C83" w:rsidRDefault="00461C8D" w:rsidP="00E07C93">
      <w:pPr>
        <w:pStyle w:val="Heading1"/>
        <w:numPr>
          <w:ilvl w:val="0"/>
          <w:numId w:val="0"/>
        </w:numPr>
        <w:rPr>
          <w:lang w:val="en-GB"/>
        </w:rPr>
      </w:pPr>
      <w:bookmarkStart w:id="347" w:name="_Toc130123710"/>
      <w:bookmarkStart w:id="348" w:name="_Toc135759359"/>
      <w:r w:rsidRPr="00545C83">
        <w:rPr>
          <w:lang w:val="en-GB"/>
        </w:rPr>
        <w:lastRenderedPageBreak/>
        <w:t>Lab 2 –</w:t>
      </w:r>
      <w:r w:rsidR="00174780" w:rsidRPr="00545C83">
        <w:rPr>
          <w:lang w:val="en-GB"/>
        </w:rPr>
        <w:t xml:space="preserve"> </w:t>
      </w:r>
      <w:r w:rsidR="00CB322C" w:rsidRPr="00545C83">
        <w:rPr>
          <w:lang w:val="en-GB"/>
        </w:rPr>
        <w:t xml:space="preserve">The </w:t>
      </w:r>
      <w:r w:rsidRPr="00545C83">
        <w:rPr>
          <w:lang w:val="en-GB"/>
        </w:rPr>
        <w:t xml:space="preserve">Divide and Conquer </w:t>
      </w:r>
      <w:bookmarkEnd w:id="347"/>
      <w:r w:rsidR="00CB322C" w:rsidRPr="00545C83">
        <w:rPr>
          <w:lang w:val="en-GB"/>
        </w:rPr>
        <w:t>Pattern</w:t>
      </w:r>
      <w:bookmarkEnd w:id="348"/>
    </w:p>
    <w:p w14:paraId="26C2DCB1" w14:textId="75218A5B" w:rsidR="00461C8D" w:rsidRPr="00545C83" w:rsidRDefault="00461C8D" w:rsidP="00461C8D">
      <w:pPr>
        <w:rPr>
          <w:lang w:eastAsia="en-US"/>
        </w:rPr>
      </w:pPr>
      <w:bookmarkStart w:id="349" w:name="_Hlk130911055"/>
    </w:p>
    <w:p w14:paraId="141CDBE8" w14:textId="0BF70163" w:rsidR="00854D43" w:rsidRPr="00545C83" w:rsidRDefault="00854D43" w:rsidP="00854D43">
      <w:pPr>
        <w:pStyle w:val="Heading2"/>
        <w:numPr>
          <w:ilvl w:val="0"/>
          <w:numId w:val="0"/>
        </w:numPr>
        <w:ind w:left="432" w:hanging="432"/>
      </w:pPr>
      <w:bookmarkStart w:id="350" w:name="_Toc135759360"/>
      <w:r w:rsidRPr="00545C83">
        <w:t>Introduction</w:t>
      </w:r>
      <w:bookmarkEnd w:id="350"/>
    </w:p>
    <w:p w14:paraId="22C5AA24" w14:textId="77777777" w:rsidR="00854D43" w:rsidRPr="00545C83" w:rsidRDefault="00854D43" w:rsidP="00461C8D">
      <w:pPr>
        <w:rPr>
          <w:lang w:eastAsia="en-US"/>
        </w:rPr>
      </w:pPr>
    </w:p>
    <w:p w14:paraId="1C993D3B" w14:textId="38CFD2C0" w:rsidR="00461C8D" w:rsidRPr="00545C83" w:rsidRDefault="00CB322C" w:rsidP="00461C8D">
      <w:pPr>
        <w:rPr>
          <w:iCs/>
        </w:rPr>
      </w:pPr>
      <w:r w:rsidRPr="00545C83">
        <w:rPr>
          <w:iCs/>
        </w:rPr>
        <w:t xml:space="preserve">The decision table in the previous lab will not scale.  If all </w:t>
      </w:r>
      <w:r w:rsidR="0001074B" w:rsidRPr="00545C83">
        <w:rPr>
          <w:iCs/>
        </w:rPr>
        <w:t>rule combinations</w:t>
      </w:r>
      <w:r w:rsidRPr="00545C83">
        <w:rPr>
          <w:iCs/>
        </w:rPr>
        <w:t xml:space="preserve"> </w:t>
      </w:r>
      <w:r w:rsidR="00C32883" w:rsidRPr="00545C83">
        <w:rPr>
          <w:iCs/>
        </w:rPr>
        <w:t xml:space="preserve">were entered </w:t>
      </w:r>
      <w:r w:rsidRPr="00545C83">
        <w:rPr>
          <w:iCs/>
        </w:rPr>
        <w:t xml:space="preserve">the table would be huge.  </w:t>
      </w:r>
      <w:r w:rsidR="00461C8D" w:rsidRPr="00545C83">
        <w:rPr>
          <w:iCs/>
        </w:rPr>
        <w:t xml:space="preserve">To reduce the size </w:t>
      </w:r>
      <w:r w:rsidR="00EE66FB">
        <w:rPr>
          <w:iCs/>
        </w:rPr>
        <w:t xml:space="preserve">and complexity we </w:t>
      </w:r>
      <w:r w:rsidR="00461C8D" w:rsidRPr="00545C83">
        <w:rPr>
          <w:iCs/>
        </w:rPr>
        <w:t>can divide and conquer into smaller parts.</w:t>
      </w:r>
    </w:p>
    <w:p w14:paraId="3DCECC7C" w14:textId="77777777" w:rsidR="00461C8D" w:rsidRPr="00545C83" w:rsidRDefault="00461C8D" w:rsidP="00461C8D">
      <w:pPr>
        <w:rPr>
          <w:i/>
        </w:rPr>
      </w:pPr>
    </w:p>
    <w:p w14:paraId="418798E6" w14:textId="30ABDA43" w:rsidR="00461C8D" w:rsidRPr="00545C83" w:rsidRDefault="00461C8D" w:rsidP="00461C8D">
      <w:r w:rsidRPr="00545C83">
        <w:t xml:space="preserve">To do this, </w:t>
      </w:r>
      <w:r w:rsidR="00C32883" w:rsidRPr="00545C83">
        <w:t xml:space="preserve">we </w:t>
      </w:r>
      <w:r w:rsidRPr="00545C83">
        <w:t>create a decision table for each planet attribute</w:t>
      </w:r>
      <w:r w:rsidR="00C32883" w:rsidRPr="00545C83">
        <w:t xml:space="preserve"> and reduce </w:t>
      </w:r>
      <w:r w:rsidR="00EE66FB">
        <w:t xml:space="preserve">outputs </w:t>
      </w:r>
      <w:r w:rsidR="00B245C6" w:rsidRPr="00545C83">
        <w:t xml:space="preserve">to </w:t>
      </w:r>
      <w:r w:rsidRPr="00545C83">
        <w:t xml:space="preserve">enumerated </w:t>
      </w:r>
      <w:r w:rsidR="002A68F2" w:rsidRPr="00545C83">
        <w:t>value</w:t>
      </w:r>
      <w:r w:rsidR="00457075">
        <w:t>s</w:t>
      </w:r>
      <w:r w:rsidR="002A68F2" w:rsidRPr="00545C83">
        <w:t xml:space="preserve">: </w:t>
      </w:r>
      <w:r w:rsidR="002A68F2" w:rsidRPr="00545C83">
        <w:rPr>
          <w:i/>
          <w:iCs/>
        </w:rPr>
        <w:t xml:space="preserve">Optimal, Bearable </w:t>
      </w:r>
      <w:r w:rsidR="00C32883" w:rsidRPr="00545C83">
        <w:t>or</w:t>
      </w:r>
      <w:r w:rsidR="002A68F2" w:rsidRPr="00545C83">
        <w:rPr>
          <w:i/>
          <w:iCs/>
        </w:rPr>
        <w:t xml:space="preserve"> Deadly.</w:t>
      </w:r>
      <w:r w:rsidRPr="00545C83">
        <w:t xml:space="preserve"> </w:t>
      </w:r>
      <w:r w:rsidR="002A68F2" w:rsidRPr="00545C83">
        <w:t>Then we a</w:t>
      </w:r>
      <w:r w:rsidR="0001074B" w:rsidRPr="00545C83">
        <w:t xml:space="preserve">pply </w:t>
      </w:r>
      <w:r w:rsidR="00395B15" w:rsidRPr="00545C83">
        <w:t>the</w:t>
      </w:r>
      <w:r w:rsidR="00EE66FB">
        <w:t>se outputs</w:t>
      </w:r>
      <w:r w:rsidRPr="00545C83">
        <w:t xml:space="preserve"> </w:t>
      </w:r>
      <w:r w:rsidR="0001074B" w:rsidRPr="00545C83">
        <w:t>in</w:t>
      </w:r>
      <w:r w:rsidRPr="00545C83">
        <w:t xml:space="preserve"> </w:t>
      </w:r>
      <w:r w:rsidR="00C32883" w:rsidRPr="00545C83">
        <w:t xml:space="preserve">a </w:t>
      </w:r>
      <w:r w:rsidRPr="00545C83">
        <w:t xml:space="preserve">decision further up in the model.  </w:t>
      </w:r>
      <w:r w:rsidR="00B245C6" w:rsidRPr="00545C83">
        <w:t xml:space="preserve">Using this </w:t>
      </w:r>
      <w:r w:rsidR="00395B15" w:rsidRPr="00545C83">
        <w:t>pattern,</w:t>
      </w:r>
      <w:r w:rsidR="00B245C6" w:rsidRPr="00545C83">
        <w:t xml:space="preserve"> we split a wide table into several </w:t>
      </w:r>
      <w:r w:rsidR="00C32883" w:rsidRPr="00545C83">
        <w:t xml:space="preserve">smaller </w:t>
      </w:r>
      <w:r w:rsidR="00B245C6" w:rsidRPr="00545C83">
        <w:t xml:space="preserve">tables. </w:t>
      </w:r>
    </w:p>
    <w:bookmarkEnd w:id="349"/>
    <w:p w14:paraId="769689A8" w14:textId="77777777" w:rsidR="00461C8D" w:rsidRPr="00545C83" w:rsidRDefault="00461C8D" w:rsidP="00461C8D">
      <w:pPr>
        <w:tabs>
          <w:tab w:val="left" w:pos="5570"/>
        </w:tabs>
      </w:pPr>
    </w:p>
    <w:p w14:paraId="082BDFF4" w14:textId="5C1E2B78" w:rsidR="00461C8D" w:rsidRPr="00545C83" w:rsidRDefault="0001074B" w:rsidP="00461C8D">
      <w:pPr>
        <w:tabs>
          <w:tab w:val="left" w:pos="5570"/>
        </w:tabs>
      </w:pPr>
      <w:r w:rsidRPr="00545C83">
        <w:t>T</w:t>
      </w:r>
      <w:r w:rsidR="00461C8D" w:rsidRPr="00545C83">
        <w:t xml:space="preserve">he tables are linked in the DMN diagram </w:t>
      </w:r>
      <w:r w:rsidRPr="00545C83">
        <w:t>shown below</w:t>
      </w:r>
      <w:r w:rsidR="00461C8D" w:rsidRPr="00545C83">
        <w:t>:</w:t>
      </w:r>
    </w:p>
    <w:p w14:paraId="163B591A" w14:textId="77777777" w:rsidR="00461C8D" w:rsidRPr="00545C83" w:rsidRDefault="00461C8D" w:rsidP="00461C8D">
      <w:pPr>
        <w:tabs>
          <w:tab w:val="left" w:pos="5570"/>
        </w:tabs>
        <w:ind w:left="1440"/>
      </w:pPr>
    </w:p>
    <w:p w14:paraId="19E3389F" w14:textId="12E520CB" w:rsidR="00461C8D" w:rsidRDefault="00461C8D" w:rsidP="00176B3D">
      <w:pPr>
        <w:tabs>
          <w:tab w:val="left" w:pos="5570"/>
        </w:tabs>
      </w:pPr>
      <w:r w:rsidRPr="00545C83">
        <w:rPr>
          <w:noProof/>
        </w:rPr>
        <w:drawing>
          <wp:inline distT="0" distB="0" distL="0" distR="0" wp14:anchorId="7CF18C44" wp14:editId="599F00B1">
            <wp:extent cx="4479111" cy="2981325"/>
            <wp:effectExtent l="228600" t="228600" r="226695" b="2190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92321" cy="2990118"/>
                    </a:xfrm>
                    <a:prstGeom prst="rect">
                      <a:avLst/>
                    </a:prstGeom>
                    <a:effectLst>
                      <a:glow rad="228600">
                        <a:schemeClr val="accent1">
                          <a:satMod val="175000"/>
                          <a:alpha val="40000"/>
                        </a:schemeClr>
                      </a:glow>
                    </a:effectLst>
                  </pic:spPr>
                </pic:pic>
              </a:graphicData>
            </a:graphic>
          </wp:inline>
        </w:drawing>
      </w:r>
    </w:p>
    <w:p w14:paraId="7B27D21A" w14:textId="77777777" w:rsidR="00FB4ACD" w:rsidRPr="00545C83" w:rsidRDefault="00FB4ACD" w:rsidP="00176B3D">
      <w:pPr>
        <w:tabs>
          <w:tab w:val="left" w:pos="5570"/>
        </w:tabs>
      </w:pPr>
    </w:p>
    <w:p w14:paraId="37BF539A" w14:textId="235F9A61" w:rsidR="0001074B" w:rsidRPr="00545C83" w:rsidRDefault="00461C8D" w:rsidP="00461C8D">
      <w:r w:rsidRPr="00545C83">
        <w:t xml:space="preserve">The </w:t>
      </w:r>
      <w:r w:rsidRPr="00545C83">
        <w:rPr>
          <w:b/>
        </w:rPr>
        <w:t>habitability</w:t>
      </w:r>
      <w:r w:rsidRPr="00545C83">
        <w:t xml:space="preserve"> table has the same </w:t>
      </w:r>
      <w:proofErr w:type="spellStart"/>
      <w:r w:rsidRPr="00545C83">
        <w:t>behavior</w:t>
      </w:r>
      <w:proofErr w:type="spellEnd"/>
      <w:r w:rsidRPr="00545C83">
        <w:t xml:space="preserve"> as the original design, </w:t>
      </w:r>
      <w:r w:rsidR="00C32883" w:rsidRPr="00545C83">
        <w:t>with the benefit that</w:t>
      </w:r>
      <w:r w:rsidRPr="00545C83">
        <w:t xml:space="preserve"> it is easier to maintain.  Each attribute has its own table making it easier to </w:t>
      </w:r>
      <w:r w:rsidR="00457075">
        <w:t>focus on the decisions for each attribute</w:t>
      </w:r>
      <w:r w:rsidRPr="00545C83">
        <w:t xml:space="preserve">.  </w:t>
      </w:r>
    </w:p>
    <w:p w14:paraId="11E6085E" w14:textId="41F6FB4F" w:rsidR="00854D43" w:rsidRPr="00545C83" w:rsidRDefault="00854D43" w:rsidP="00854D43">
      <w:pPr>
        <w:pStyle w:val="Heading2"/>
        <w:numPr>
          <w:ilvl w:val="0"/>
          <w:numId w:val="0"/>
        </w:numPr>
        <w:ind w:left="432" w:hanging="432"/>
      </w:pPr>
      <w:bookmarkStart w:id="351" w:name="_Toc135759361"/>
      <w:r w:rsidRPr="00545C83">
        <w:t>Instructions</w:t>
      </w:r>
      <w:bookmarkEnd w:id="351"/>
    </w:p>
    <w:p w14:paraId="3B13E0AA" w14:textId="690E1F1D" w:rsidR="0001074B" w:rsidRPr="00545C83" w:rsidRDefault="0001074B" w:rsidP="0001074B">
      <w:pPr>
        <w:rPr>
          <w:lang w:eastAsia="en-US"/>
        </w:rPr>
      </w:pPr>
    </w:p>
    <w:p w14:paraId="0AF8B06F" w14:textId="7614561E" w:rsidR="0001074B" w:rsidRPr="00545C83" w:rsidRDefault="0001074B" w:rsidP="00573501">
      <w:pPr>
        <w:pStyle w:val="ListParagraph"/>
        <w:numPr>
          <w:ilvl w:val="0"/>
          <w:numId w:val="9"/>
        </w:numPr>
      </w:pPr>
      <w:r w:rsidRPr="00545C83">
        <w:t xml:space="preserve">In </w:t>
      </w:r>
      <w:r w:rsidR="00573501">
        <w:t>a new</w:t>
      </w:r>
      <w:r w:rsidRPr="00545C83">
        <w:t xml:space="preserve"> Chrome or Safari </w:t>
      </w:r>
      <w:r w:rsidR="00573501">
        <w:t xml:space="preserve">browser, </w:t>
      </w:r>
      <w:r w:rsidRPr="00545C83">
        <w:t xml:space="preserve">open the web site </w:t>
      </w:r>
      <w:hyperlink r:id="rId34">
        <w:r w:rsidRPr="00545C83">
          <w:rPr>
            <w:rStyle w:val="Hyperlink"/>
          </w:rPr>
          <w:t>https://sandbox.kie.org/</w:t>
        </w:r>
      </w:hyperlink>
      <w:r w:rsidRPr="00545C83">
        <w:br/>
      </w:r>
    </w:p>
    <w:p w14:paraId="01954BE0" w14:textId="77777777" w:rsidR="0001074B" w:rsidRPr="00545C83" w:rsidRDefault="0001074B" w:rsidP="0001074B">
      <w:pPr>
        <w:pStyle w:val="ListParagraph"/>
        <w:numPr>
          <w:ilvl w:val="0"/>
          <w:numId w:val="9"/>
        </w:numPr>
      </w:pPr>
      <w:r w:rsidRPr="00545C83">
        <w:t xml:space="preserve">Click on </w:t>
      </w:r>
      <w:r w:rsidRPr="00545C83">
        <w:rPr>
          <w:b/>
          <w:bCs/>
        </w:rPr>
        <w:t>New Decision</w:t>
      </w:r>
      <w:r w:rsidRPr="00545C83">
        <w:t xml:space="preserve">. </w:t>
      </w:r>
    </w:p>
    <w:p w14:paraId="578C70AB" w14:textId="77777777" w:rsidR="0001074B" w:rsidRPr="00545C83" w:rsidRDefault="0001074B" w:rsidP="0001074B">
      <w:pPr>
        <w:pStyle w:val="ListParagraph"/>
        <w:numPr>
          <w:ilvl w:val="0"/>
          <w:numId w:val="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19854A8" wp14:editId="7BF4ABFC">
            <wp:extent cx="1028844" cy="27626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41CB34FA" w14:textId="77777777" w:rsidR="0001074B" w:rsidRPr="00545C83" w:rsidRDefault="0001074B" w:rsidP="0001074B">
      <w:pPr>
        <w:rPr>
          <w:lang w:eastAsia="en-US"/>
        </w:rPr>
      </w:pPr>
    </w:p>
    <w:p w14:paraId="6D03B729" w14:textId="39ADA235" w:rsidR="0001074B" w:rsidRPr="00545C83" w:rsidRDefault="0001074B" w:rsidP="0001074B">
      <w:pPr>
        <w:pStyle w:val="ListParagraph"/>
        <w:numPr>
          <w:ilvl w:val="0"/>
          <w:numId w:val="9"/>
        </w:numPr>
      </w:pPr>
      <w:r w:rsidRPr="00545C83">
        <w:lastRenderedPageBreak/>
        <w:t xml:space="preserve">Select the file: </w:t>
      </w:r>
      <w:r w:rsidRPr="00545C83">
        <w:rPr>
          <w:i/>
          <w:iCs/>
        </w:rPr>
        <w:t>lab0</w:t>
      </w:r>
      <w:r w:rsidR="000202C0" w:rsidRPr="00545C83">
        <w:rPr>
          <w:i/>
          <w:iCs/>
        </w:rPr>
        <w:t>2</w:t>
      </w:r>
      <w:r w:rsidRPr="00545C83">
        <w:t>/</w:t>
      </w:r>
      <w:r w:rsidR="00983A31">
        <w:rPr>
          <w:i/>
          <w:iCs/>
        </w:rPr>
        <w:t>Lab02</w:t>
      </w:r>
      <w:r w:rsidRPr="00545C83">
        <w:rPr>
          <w:i/>
          <w:iCs/>
        </w:rPr>
        <w:t>.dmn</w:t>
      </w:r>
    </w:p>
    <w:p w14:paraId="548E2696" w14:textId="6A4FFBF8" w:rsidR="0001074B" w:rsidRPr="00545C83" w:rsidRDefault="0001074B" w:rsidP="0001074B">
      <w:pPr>
        <w:rPr>
          <w:lang w:eastAsia="en-US"/>
        </w:rPr>
      </w:pPr>
    </w:p>
    <w:p w14:paraId="447E5824" w14:textId="77EA2EA9" w:rsidR="000202C0" w:rsidRPr="00545C83" w:rsidRDefault="00BA353B" w:rsidP="00EE66FB">
      <w:pPr>
        <w:pStyle w:val="ListParagraph"/>
        <w:numPr>
          <w:ilvl w:val="0"/>
          <w:numId w:val="9"/>
        </w:numPr>
      </w:pPr>
      <w:r w:rsidRPr="00545C83">
        <w:t xml:space="preserve">The model is nearly complete but is missing the </w:t>
      </w:r>
      <w:r w:rsidRPr="00EE66FB">
        <w:rPr>
          <w:i/>
          <w:iCs/>
        </w:rPr>
        <w:t>oxygen</w:t>
      </w:r>
      <w:r w:rsidRPr="00545C83">
        <w:t xml:space="preserve"> attribute.  Create a new Decision node and call it </w:t>
      </w:r>
      <w:r w:rsidRPr="00EE66FB">
        <w:rPr>
          <w:i/>
          <w:iCs/>
        </w:rPr>
        <w:t>Oxygen</w:t>
      </w:r>
      <w:r w:rsidRPr="00545C83">
        <w:t xml:space="preserve">.  </w:t>
      </w:r>
    </w:p>
    <w:p w14:paraId="5B15F3B7" w14:textId="77777777" w:rsidR="000202C0" w:rsidRPr="00545C83" w:rsidRDefault="000202C0" w:rsidP="00BA353B">
      <w:pPr>
        <w:rPr>
          <w:lang w:eastAsia="en-US"/>
        </w:rPr>
      </w:pPr>
    </w:p>
    <w:p w14:paraId="377A24FF" w14:textId="616EF4F8" w:rsidR="00BA353B" w:rsidRPr="00545C83" w:rsidRDefault="000202C0" w:rsidP="00BA353B">
      <w:pPr>
        <w:rPr>
          <w:lang w:eastAsia="en-US"/>
        </w:rPr>
      </w:pPr>
      <w:r w:rsidRPr="00545C83">
        <w:rPr>
          <w:noProof/>
          <w:lang w:eastAsia="en-US"/>
        </w:rPr>
        <w:drawing>
          <wp:inline distT="0" distB="0" distL="0" distR="0" wp14:anchorId="38CD2459" wp14:editId="4D57B093">
            <wp:extent cx="5420406" cy="3482163"/>
            <wp:effectExtent l="228600" t="228600" r="199390" b="2139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31931" cy="3489567"/>
                    </a:xfrm>
                    <a:prstGeom prst="rect">
                      <a:avLst/>
                    </a:prstGeom>
                    <a:effectLst>
                      <a:glow rad="228600">
                        <a:schemeClr val="accent1">
                          <a:satMod val="175000"/>
                          <a:alpha val="40000"/>
                        </a:schemeClr>
                      </a:glow>
                    </a:effectLst>
                  </pic:spPr>
                </pic:pic>
              </a:graphicData>
            </a:graphic>
          </wp:inline>
        </w:drawing>
      </w:r>
    </w:p>
    <w:p w14:paraId="614EE574" w14:textId="0DA180F9" w:rsidR="00BA353B" w:rsidRPr="00545C83" w:rsidRDefault="00BA353B" w:rsidP="00983A31">
      <w:pPr>
        <w:pStyle w:val="ListParagraph"/>
        <w:numPr>
          <w:ilvl w:val="0"/>
          <w:numId w:val="9"/>
        </w:numPr>
      </w:pPr>
      <w:r w:rsidRPr="00545C83">
        <w:t xml:space="preserve">Now plug </w:t>
      </w:r>
      <w:proofErr w:type="spellStart"/>
      <w:r w:rsidR="00983A31" w:rsidRPr="00983A31">
        <w:rPr>
          <w:i/>
          <w:iCs/>
        </w:rPr>
        <w:t>planetData</w:t>
      </w:r>
      <w:proofErr w:type="spellEnd"/>
      <w:r w:rsidR="00983A31">
        <w:t xml:space="preserve"> to </w:t>
      </w:r>
      <w:r w:rsidR="001B15DD" w:rsidRPr="00EE66FB">
        <w:rPr>
          <w:i/>
          <w:iCs/>
        </w:rPr>
        <w:t>Oxygen</w:t>
      </w:r>
      <w:r w:rsidR="00983A31">
        <w:t xml:space="preserve">, and </w:t>
      </w:r>
      <w:r w:rsidR="00983A31" w:rsidRPr="00983A31">
        <w:rPr>
          <w:i/>
          <w:iCs/>
        </w:rPr>
        <w:t>Oxygen</w:t>
      </w:r>
      <w:r w:rsidR="00983A31">
        <w:t xml:space="preserve"> to Atmosphere</w:t>
      </w:r>
      <w:r w:rsidRPr="00545C83">
        <w:t xml:space="preserve">.  You should have the </w:t>
      </w:r>
      <w:r w:rsidR="00983A31">
        <w:t>following</w:t>
      </w:r>
      <w:r w:rsidRPr="00545C83">
        <w:t>:</w:t>
      </w:r>
    </w:p>
    <w:p w14:paraId="74349C5E" w14:textId="77777777" w:rsidR="00BA353B" w:rsidRPr="00545C83" w:rsidRDefault="00BA353B" w:rsidP="00461C8D">
      <w:pPr>
        <w:rPr>
          <w:lang w:eastAsia="en-US"/>
        </w:rPr>
      </w:pPr>
    </w:p>
    <w:p w14:paraId="42BBCF73" w14:textId="78B8B21F" w:rsidR="00461C8D" w:rsidRDefault="00BA353B" w:rsidP="00461C8D">
      <w:pPr>
        <w:rPr>
          <w:lang w:eastAsia="en-US"/>
        </w:rPr>
      </w:pPr>
      <w:r w:rsidRPr="00545C83">
        <w:rPr>
          <w:noProof/>
          <w:lang w:eastAsia="en-US"/>
        </w:rPr>
        <w:lastRenderedPageBreak/>
        <w:drawing>
          <wp:inline distT="0" distB="0" distL="0" distR="0" wp14:anchorId="49ACDB14" wp14:editId="45262B82">
            <wp:extent cx="4222750" cy="3160780"/>
            <wp:effectExtent l="228600" t="228600" r="215900" b="2114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38937" cy="3172896"/>
                    </a:xfrm>
                    <a:prstGeom prst="rect">
                      <a:avLst/>
                    </a:prstGeom>
                    <a:effectLst>
                      <a:glow rad="228600">
                        <a:schemeClr val="accent1">
                          <a:satMod val="175000"/>
                          <a:alpha val="40000"/>
                        </a:schemeClr>
                      </a:glow>
                    </a:effectLst>
                  </pic:spPr>
                </pic:pic>
              </a:graphicData>
            </a:graphic>
          </wp:inline>
        </w:drawing>
      </w:r>
    </w:p>
    <w:p w14:paraId="7E851BCD" w14:textId="176CB73E" w:rsidR="00983A31" w:rsidRPr="00545C83" w:rsidRDefault="00983A31" w:rsidP="00983A31">
      <w:pPr>
        <w:pStyle w:val="ListParagraph"/>
        <w:numPr>
          <w:ilvl w:val="0"/>
          <w:numId w:val="9"/>
        </w:numPr>
      </w:pPr>
      <w:r w:rsidRPr="00545C83">
        <w:t xml:space="preserve">Select </w:t>
      </w:r>
      <w:r w:rsidRPr="00983A31">
        <w:rPr>
          <w:i/>
          <w:iCs/>
        </w:rPr>
        <w:t>Oxygen</w:t>
      </w:r>
      <w:r w:rsidRPr="00545C83">
        <w:t xml:space="preserve"> and then click the </w:t>
      </w:r>
      <w:r w:rsidRPr="00EE66FB">
        <w:rPr>
          <w:i/>
          <w:iCs/>
        </w:rPr>
        <w:t>edit</w:t>
      </w:r>
      <w:r w:rsidRPr="00545C83">
        <w:t xml:space="preserve"> </w:t>
      </w:r>
      <w:r w:rsidRPr="00545C83">
        <w:rPr>
          <w:noProof/>
        </w:rPr>
        <w:drawing>
          <wp:inline distT="0" distB="0" distL="0" distR="0" wp14:anchorId="3C29E6E0" wp14:editId="2E8AF000">
            <wp:extent cx="161948" cy="161948"/>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1948" cy="161948"/>
                    </a:xfrm>
                    <a:prstGeom prst="rect">
                      <a:avLst/>
                    </a:prstGeom>
                  </pic:spPr>
                </pic:pic>
              </a:graphicData>
            </a:graphic>
          </wp:inline>
        </w:drawing>
      </w:r>
      <w:r w:rsidRPr="00545C83">
        <w:t xml:space="preserve"> button:</w:t>
      </w:r>
    </w:p>
    <w:p w14:paraId="53889696" w14:textId="77777777" w:rsidR="00983A31" w:rsidRPr="00545C83" w:rsidRDefault="00983A31" w:rsidP="00983A31">
      <w:pPr>
        <w:rPr>
          <w:lang w:eastAsia="en-US"/>
        </w:rPr>
      </w:pPr>
      <w:r w:rsidRPr="00545C83">
        <w:rPr>
          <w:noProof/>
          <w:lang w:eastAsia="en-US"/>
        </w:rPr>
        <w:drawing>
          <wp:inline distT="0" distB="0" distL="0" distR="0" wp14:anchorId="2325F490" wp14:editId="0223F383">
            <wp:extent cx="1657581" cy="714475"/>
            <wp:effectExtent l="228600" t="228600" r="209550" b="2190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57581" cy="714475"/>
                    </a:xfrm>
                    <a:prstGeom prst="rect">
                      <a:avLst/>
                    </a:prstGeom>
                    <a:effectLst>
                      <a:glow rad="228600">
                        <a:schemeClr val="accent1">
                          <a:satMod val="175000"/>
                          <a:alpha val="40000"/>
                        </a:schemeClr>
                      </a:glow>
                    </a:effectLst>
                  </pic:spPr>
                </pic:pic>
              </a:graphicData>
            </a:graphic>
          </wp:inline>
        </w:drawing>
      </w:r>
    </w:p>
    <w:p w14:paraId="3A05CFEF" w14:textId="77777777" w:rsidR="00983A31" w:rsidRPr="00545C83" w:rsidDel="00E91A21" w:rsidRDefault="00983A31" w:rsidP="00983A31">
      <w:pPr>
        <w:pStyle w:val="ListParagraph"/>
        <w:numPr>
          <w:ilvl w:val="0"/>
          <w:numId w:val="9"/>
        </w:numPr>
        <w:rPr>
          <w:del w:id="352" w:author="Nigel Crowther1" w:date="2023-05-11T09:42:00Z"/>
        </w:rPr>
      </w:pPr>
      <w:r w:rsidRPr="00545C83">
        <w:t xml:space="preserve">Select </w:t>
      </w:r>
      <w:r>
        <w:t>the logic</w:t>
      </w:r>
      <w:r w:rsidRPr="00545C83">
        <w:t xml:space="preserve"> type</w:t>
      </w:r>
      <w:r>
        <w:t xml:space="preserve"> as </w:t>
      </w:r>
      <w:r w:rsidRPr="00EE66FB">
        <w:rPr>
          <w:i/>
          <w:iCs/>
        </w:rPr>
        <w:t>Decision Table</w:t>
      </w:r>
      <w:r>
        <w:t>:</w:t>
      </w:r>
    </w:p>
    <w:p w14:paraId="0C06DCB1" w14:textId="77777777" w:rsidR="00983A31" w:rsidRDefault="00983A31">
      <w:pPr>
        <w:pStyle w:val="ListParagraph"/>
        <w:numPr>
          <w:ilvl w:val="0"/>
          <w:numId w:val="9"/>
        </w:numPr>
        <w:pPrChange w:id="353" w:author="Nigel Crowther1" w:date="2023-05-11T09:42:00Z">
          <w:pPr/>
        </w:pPrChange>
      </w:pPr>
    </w:p>
    <w:p w14:paraId="217552C5" w14:textId="5453F856" w:rsidR="00612DD8" w:rsidRPr="00545C83" w:rsidRDefault="00612DD8" w:rsidP="00983A31">
      <w:pPr>
        <w:rPr>
          <w:lang w:eastAsia="en-US"/>
        </w:rPr>
      </w:pPr>
      <w:r>
        <w:rPr>
          <w:noProof/>
        </w:rPr>
        <w:drawing>
          <wp:inline distT="0" distB="0" distL="0" distR="0" wp14:anchorId="78CE1B44" wp14:editId="4084DCA9">
            <wp:extent cx="1994400" cy="3009600"/>
            <wp:effectExtent l="228600" t="228600" r="215900" b="210185"/>
            <wp:docPr id="122701907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1994400" cy="3009600"/>
                    </a:xfrm>
                    <a:prstGeom prst="rect">
                      <a:avLst/>
                    </a:prstGeom>
                    <a:effectLst>
                      <a:glow rad="228600">
                        <a:schemeClr val="accent1">
                          <a:satMod val="175000"/>
                          <a:alpha val="40000"/>
                        </a:schemeClr>
                      </a:glow>
                    </a:effectLst>
                  </pic:spPr>
                </pic:pic>
              </a:graphicData>
            </a:graphic>
          </wp:inline>
        </w:drawing>
      </w:r>
    </w:p>
    <w:p w14:paraId="7E4D361B" w14:textId="3B83AA42" w:rsidR="00983A31" w:rsidDel="00E91A21" w:rsidRDefault="00983A31" w:rsidP="00983A31">
      <w:pPr>
        <w:rPr>
          <w:del w:id="354" w:author="Nigel Crowther1" w:date="2023-05-11T09:43:00Z"/>
          <w:lang w:eastAsia="en-US"/>
        </w:rPr>
      </w:pPr>
      <w:del w:id="355" w:author="Nigel Crowther1" w:date="2023-05-11T09:42:00Z">
        <w:r w:rsidRPr="00545C83" w:rsidDel="00E91A21">
          <w:rPr>
            <w:noProof/>
            <w:lang w:eastAsia="en-US"/>
          </w:rPr>
          <w:drawing>
            <wp:inline distT="0" distB="0" distL="0" distR="0" wp14:anchorId="384188BC" wp14:editId="702CFB67">
              <wp:extent cx="1323754" cy="2007590"/>
              <wp:effectExtent l="228600" t="228600" r="200660" b="20256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327044" cy="2012580"/>
                      </a:xfrm>
                      <a:prstGeom prst="rect">
                        <a:avLst/>
                      </a:prstGeom>
                      <a:noFill/>
                      <a:ln>
                        <a:noFill/>
                      </a:ln>
                      <a:effectLst>
                        <a:glow rad="228600">
                          <a:schemeClr val="accent1">
                            <a:satMod val="175000"/>
                            <a:alpha val="40000"/>
                          </a:schemeClr>
                        </a:glow>
                      </a:effectLst>
                    </pic:spPr>
                  </pic:pic>
                </a:graphicData>
              </a:graphic>
            </wp:inline>
          </w:drawing>
        </w:r>
      </w:del>
    </w:p>
    <w:p w14:paraId="7321B8C5" w14:textId="77777777" w:rsidR="00983A31" w:rsidRPr="00545C83" w:rsidRDefault="00983A31" w:rsidP="00983A31">
      <w:pPr>
        <w:rPr>
          <w:lang w:eastAsia="en-US"/>
        </w:rPr>
      </w:pPr>
    </w:p>
    <w:p w14:paraId="625FCB9F" w14:textId="0B5EDDAC" w:rsidR="00841291" w:rsidRPr="00545C83" w:rsidRDefault="583AB42E" w:rsidP="00E91A21">
      <w:pPr>
        <w:pStyle w:val="ListParagraph"/>
        <w:numPr>
          <w:ilvl w:val="0"/>
          <w:numId w:val="9"/>
        </w:numPr>
      </w:pPr>
      <w:r>
        <w:lastRenderedPageBreak/>
        <w:t xml:space="preserve">Create the table below:  </w:t>
      </w:r>
    </w:p>
    <w:p w14:paraId="12D6A2FA" w14:textId="61721590" w:rsidR="00C10D94" w:rsidRDefault="00C10D94" w:rsidP="00983A31">
      <w:pPr>
        <w:rPr>
          <w:lang w:eastAsia="en-US"/>
        </w:rPr>
      </w:pPr>
      <w:r>
        <w:rPr>
          <w:noProof/>
        </w:rPr>
        <w:drawing>
          <wp:inline distT="0" distB="0" distL="0" distR="0" wp14:anchorId="53BDAE30" wp14:editId="3668CAD8">
            <wp:extent cx="3076782" cy="2971800"/>
            <wp:effectExtent l="228600" t="228600" r="219075" b="209550"/>
            <wp:docPr id="1541922924"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1">
                      <a:extLst>
                        <a:ext uri="{28A0092B-C50C-407E-A947-70E740481C1C}">
                          <a14:useLocalDpi xmlns:a14="http://schemas.microsoft.com/office/drawing/2010/main" val="0"/>
                        </a:ext>
                      </a:extLst>
                    </a:blip>
                    <a:stretch>
                      <a:fillRect/>
                    </a:stretch>
                  </pic:blipFill>
                  <pic:spPr>
                    <a:xfrm>
                      <a:off x="0" y="0"/>
                      <a:ext cx="3088919" cy="2983523"/>
                    </a:xfrm>
                    <a:prstGeom prst="rect">
                      <a:avLst/>
                    </a:prstGeom>
                    <a:effectLst>
                      <a:glow rad="228600">
                        <a:schemeClr val="accent1">
                          <a:satMod val="175000"/>
                          <a:alpha val="40000"/>
                        </a:schemeClr>
                      </a:glow>
                    </a:effectLst>
                  </pic:spPr>
                </pic:pic>
              </a:graphicData>
            </a:graphic>
          </wp:inline>
        </w:drawing>
      </w:r>
    </w:p>
    <w:p w14:paraId="5933BCC3" w14:textId="5C5459C3" w:rsidR="00983A31" w:rsidRPr="00545C83" w:rsidRDefault="00983A31" w:rsidP="00983A31">
      <w:pPr>
        <w:rPr>
          <w:lang w:eastAsia="en-US"/>
        </w:rPr>
      </w:pPr>
      <w:del w:id="356" w:author="Nigel Crowther1" w:date="2023-05-11T09:40:00Z">
        <w:r w:rsidRPr="00545C83" w:rsidDel="00841291">
          <w:rPr>
            <w:noProof/>
            <w:lang w:eastAsia="en-US"/>
          </w:rPr>
          <w:drawing>
            <wp:inline distT="0" distB="0" distL="0" distR="0" wp14:anchorId="14490270" wp14:editId="2B04837B">
              <wp:extent cx="2934109" cy="2238687"/>
              <wp:effectExtent l="228600" t="228600" r="209550" b="2190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4109" cy="2238687"/>
                      </a:xfrm>
                      <a:prstGeom prst="rect">
                        <a:avLst/>
                      </a:prstGeom>
                      <a:effectLst>
                        <a:glow rad="228600">
                          <a:schemeClr val="accent1">
                            <a:satMod val="175000"/>
                            <a:alpha val="40000"/>
                          </a:schemeClr>
                        </a:glow>
                      </a:effectLst>
                    </pic:spPr>
                  </pic:pic>
                </a:graphicData>
              </a:graphic>
            </wp:inline>
          </w:drawing>
        </w:r>
      </w:del>
    </w:p>
    <w:p w14:paraId="30DD7D8D" w14:textId="77777777" w:rsidR="00983A31" w:rsidRPr="00545C83" w:rsidRDefault="00983A31" w:rsidP="00983A31">
      <w:pPr>
        <w:pStyle w:val="ListParagraph"/>
        <w:numPr>
          <w:ilvl w:val="0"/>
          <w:numId w:val="9"/>
        </w:numPr>
      </w:pPr>
      <w:r w:rsidRPr="00545C83">
        <w:t>Verify the following:</w:t>
      </w:r>
    </w:p>
    <w:p w14:paraId="3C26559A" w14:textId="77777777" w:rsidR="00983A31" w:rsidRPr="00545C83" w:rsidRDefault="00983A31" w:rsidP="00983A31">
      <w:pPr>
        <w:rPr>
          <w:lang w:eastAsia="en-US"/>
        </w:rPr>
      </w:pPr>
    </w:p>
    <w:p w14:paraId="25AEC472" w14:textId="77777777" w:rsidR="00983A31" w:rsidRPr="00545C83" w:rsidRDefault="00983A31" w:rsidP="00983A31">
      <w:pPr>
        <w:pStyle w:val="ListParagraph"/>
        <w:numPr>
          <w:ilvl w:val="0"/>
          <w:numId w:val="14"/>
        </w:numPr>
      </w:pPr>
      <w:proofErr w:type="spellStart"/>
      <w:proofErr w:type="gramStart"/>
      <w:r w:rsidRPr="00545C83">
        <w:rPr>
          <w:rFonts w:ascii="Courier New" w:hAnsi="Courier New" w:cs="Courier New"/>
        </w:rPr>
        <w:t>planetData.atmosphere.oxygen</w:t>
      </w:r>
      <w:proofErr w:type="spellEnd"/>
      <w:proofErr w:type="gramEnd"/>
      <w:r w:rsidRPr="00545C83">
        <w:t xml:space="preserve"> is the condition variable</w:t>
      </w:r>
      <w:r>
        <w:t>. This is case sensitive!</w:t>
      </w:r>
    </w:p>
    <w:p w14:paraId="3CB3188A" w14:textId="77777777" w:rsidR="00983A31" w:rsidRPr="00545C83" w:rsidRDefault="00983A31" w:rsidP="00983A31">
      <w:pPr>
        <w:pStyle w:val="ListParagraph"/>
        <w:numPr>
          <w:ilvl w:val="0"/>
          <w:numId w:val="14"/>
        </w:numPr>
      </w:pPr>
      <w:r w:rsidRPr="00545C83">
        <w:t xml:space="preserve">Numeric ranges </w:t>
      </w:r>
      <w:r w:rsidRPr="00545C83">
        <w:rPr>
          <w:rFonts w:ascii="Courier New" w:hAnsi="Courier New" w:cs="Courier New"/>
        </w:rPr>
        <w:t>[</w:t>
      </w:r>
      <w:proofErr w:type="gramStart"/>
      <w:r w:rsidRPr="00545C83">
        <w:rPr>
          <w:rFonts w:ascii="Courier New" w:hAnsi="Courier New" w:cs="Courier New"/>
        </w:rPr>
        <w:t>16..</w:t>
      </w:r>
      <w:proofErr w:type="gramEnd"/>
      <w:r w:rsidRPr="00545C83">
        <w:rPr>
          <w:rFonts w:ascii="Courier New" w:hAnsi="Courier New" w:cs="Courier New"/>
        </w:rPr>
        <w:t>49]</w:t>
      </w:r>
      <w:r w:rsidRPr="00545C83">
        <w:t xml:space="preserve"> and </w:t>
      </w:r>
      <w:r w:rsidRPr="00545C83">
        <w:rPr>
          <w:rFonts w:ascii="Courier New" w:hAnsi="Courier New" w:cs="Courier New"/>
        </w:rPr>
        <w:t>[5..15]</w:t>
      </w:r>
      <w:r w:rsidRPr="00545C83">
        <w:t xml:space="preserve"> are the conditions.  </w:t>
      </w:r>
    </w:p>
    <w:p w14:paraId="3DC138C7" w14:textId="77777777" w:rsidR="00983A31" w:rsidRPr="00545C83" w:rsidRDefault="00983A31" w:rsidP="00983A31">
      <w:pPr>
        <w:pStyle w:val="ListParagraph"/>
        <w:numPr>
          <w:ilvl w:val="0"/>
          <w:numId w:val="14"/>
        </w:numPr>
      </w:pPr>
      <w:r w:rsidRPr="00545C83">
        <w:t>Enumerated values are in quotes.</w:t>
      </w:r>
    </w:p>
    <w:p w14:paraId="38AC118C" w14:textId="19D00389" w:rsidR="00983A31" w:rsidRDefault="00983A31" w:rsidP="00983A31">
      <w:pPr>
        <w:pStyle w:val="ListParagraph"/>
        <w:numPr>
          <w:ilvl w:val="0"/>
          <w:numId w:val="14"/>
        </w:numPr>
      </w:pPr>
      <w:r w:rsidRPr="00545C83">
        <w:t xml:space="preserve">The Hit policy is First (F) </w:t>
      </w:r>
    </w:p>
    <w:p w14:paraId="5C245FCE" w14:textId="269894B2" w:rsidR="00983A31" w:rsidRDefault="00983A31" w:rsidP="00983A31">
      <w:pPr>
        <w:pStyle w:val="ListParagraph"/>
        <w:numPr>
          <w:ilvl w:val="0"/>
          <w:numId w:val="14"/>
        </w:numPr>
      </w:pPr>
      <w:r>
        <w:t>Oxygen is of type String</w:t>
      </w:r>
    </w:p>
    <w:p w14:paraId="60963BE8" w14:textId="0EAD1D84" w:rsidR="00983A31" w:rsidRPr="00545C83" w:rsidRDefault="00983A31" w:rsidP="00461C8D">
      <w:pPr>
        <w:pStyle w:val="ListParagraph"/>
        <w:numPr>
          <w:ilvl w:val="0"/>
          <w:numId w:val="14"/>
        </w:numPr>
        <w:rPr>
          <w:del w:id="357" w:author="NIGEL CROWTHER" w:date="2023-05-10T15:55:00Z"/>
        </w:rPr>
      </w:pPr>
      <w:del w:id="358" w:author="NIGEL CROWTHER" w:date="2023-05-10T15:55:00Z">
        <w:r w:rsidDel="583AB42E">
          <w:delText xml:space="preserve">The second condition column (planetData.surface) is </w:delText>
        </w:r>
        <w:commentRangeStart w:id="359"/>
        <w:r w:rsidDel="583AB42E">
          <w:delText>deleted</w:delText>
        </w:r>
      </w:del>
      <w:commentRangeEnd w:id="359"/>
      <w:r>
        <w:rPr>
          <w:rStyle w:val="CommentReference"/>
        </w:rPr>
        <w:commentReference w:id="359"/>
      </w:r>
    </w:p>
    <w:p w14:paraId="031C1FF6" w14:textId="6902CF0C" w:rsidR="00BA353B" w:rsidRPr="00545C83" w:rsidRDefault="00BA353B" w:rsidP="00461C8D">
      <w:pPr>
        <w:rPr>
          <w:lang w:eastAsia="en-US"/>
        </w:rPr>
      </w:pPr>
    </w:p>
    <w:p w14:paraId="2F40DBC0" w14:textId="58EE58AB" w:rsidR="00AF0704" w:rsidRDefault="00BA353B" w:rsidP="00EE66FB">
      <w:pPr>
        <w:pStyle w:val="ListParagraph"/>
        <w:numPr>
          <w:ilvl w:val="0"/>
          <w:numId w:val="9"/>
        </w:numPr>
      </w:pPr>
      <w:r w:rsidRPr="00545C83">
        <w:t xml:space="preserve">Edit the </w:t>
      </w:r>
      <w:r w:rsidRPr="00983A31">
        <w:rPr>
          <w:i/>
          <w:iCs/>
        </w:rPr>
        <w:t>Atmosphere</w:t>
      </w:r>
      <w:r w:rsidRPr="00545C83">
        <w:t xml:space="preserve"> table </w:t>
      </w:r>
      <w:r w:rsidR="00983A31">
        <w:t>to</w:t>
      </w:r>
      <w:r w:rsidRPr="00545C83">
        <w:t xml:space="preserve"> handle the </w:t>
      </w:r>
      <w:r w:rsidRPr="00983A31">
        <w:rPr>
          <w:i/>
          <w:iCs/>
        </w:rPr>
        <w:t>Oxygen</w:t>
      </w:r>
      <w:r w:rsidRPr="00545C83">
        <w:t xml:space="preserve"> decision</w:t>
      </w:r>
      <w:r w:rsidR="00AF0704" w:rsidRPr="00545C83">
        <w:t xml:space="preserve">.  </w:t>
      </w:r>
    </w:p>
    <w:p w14:paraId="168EEE70" w14:textId="70A15E8E" w:rsidR="00983A31" w:rsidRPr="00545C83" w:rsidRDefault="00983A31" w:rsidP="00983A31">
      <w:r w:rsidRPr="00983A31">
        <w:rPr>
          <w:noProof/>
        </w:rPr>
        <w:drawing>
          <wp:inline distT="0" distB="0" distL="0" distR="0" wp14:anchorId="79B5506A" wp14:editId="3BDAE2D3">
            <wp:extent cx="1486107" cy="6858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486107" cy="685896"/>
                    </a:xfrm>
                    <a:prstGeom prst="rect">
                      <a:avLst/>
                    </a:prstGeom>
                  </pic:spPr>
                </pic:pic>
              </a:graphicData>
            </a:graphic>
          </wp:inline>
        </w:drawing>
      </w:r>
    </w:p>
    <w:p w14:paraId="04C54792" w14:textId="77777777" w:rsidR="00AF0704" w:rsidRPr="00545C83" w:rsidRDefault="00AF0704" w:rsidP="00461C8D">
      <w:pPr>
        <w:rPr>
          <w:lang w:eastAsia="en-US"/>
        </w:rPr>
      </w:pPr>
    </w:p>
    <w:p w14:paraId="0DABACDD" w14:textId="5A27A612" w:rsidR="00BA353B" w:rsidRPr="00545C83" w:rsidRDefault="00AF0704" w:rsidP="00EE66FB">
      <w:pPr>
        <w:pStyle w:val="ListParagraph"/>
        <w:numPr>
          <w:ilvl w:val="0"/>
          <w:numId w:val="9"/>
        </w:numPr>
      </w:pPr>
      <w:r w:rsidRPr="00545C83">
        <w:t xml:space="preserve">Right-click on the </w:t>
      </w:r>
      <w:r w:rsidRPr="00EE66FB">
        <w:rPr>
          <w:i/>
          <w:iCs/>
        </w:rPr>
        <w:t>Methane</w:t>
      </w:r>
      <w:r w:rsidRPr="00545C83">
        <w:t xml:space="preserve"> column to add a new column to the left:</w:t>
      </w:r>
    </w:p>
    <w:p w14:paraId="18734145" w14:textId="189BA872" w:rsidR="00AF0704" w:rsidRPr="00545C83" w:rsidRDefault="00AF0704" w:rsidP="00461C8D">
      <w:pPr>
        <w:rPr>
          <w:lang w:eastAsia="en-US"/>
        </w:rPr>
      </w:pPr>
    </w:p>
    <w:p w14:paraId="46DEE66D" w14:textId="4DEEB90F" w:rsidR="00C10D94" w:rsidRDefault="00C10D94" w:rsidP="00461C8D">
      <w:pPr>
        <w:rPr>
          <w:lang w:eastAsia="en-US"/>
        </w:rPr>
      </w:pPr>
      <w:r>
        <w:rPr>
          <w:noProof/>
        </w:rPr>
        <w:lastRenderedPageBreak/>
        <w:drawing>
          <wp:inline distT="0" distB="0" distL="0" distR="0" wp14:anchorId="79463295" wp14:editId="2BBAACDA">
            <wp:extent cx="2181202" cy="3819525"/>
            <wp:effectExtent l="228600" t="228600" r="200660" b="200025"/>
            <wp:docPr id="999526226"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2184217" cy="3824804"/>
                    </a:xfrm>
                    <a:prstGeom prst="rect">
                      <a:avLst/>
                    </a:prstGeom>
                    <a:effectLst>
                      <a:glow rad="228600">
                        <a:schemeClr val="accent1">
                          <a:satMod val="175000"/>
                          <a:alpha val="40000"/>
                        </a:schemeClr>
                      </a:glow>
                    </a:effectLst>
                  </pic:spPr>
                </pic:pic>
              </a:graphicData>
            </a:graphic>
          </wp:inline>
        </w:drawing>
      </w:r>
    </w:p>
    <w:p w14:paraId="2699CF9E" w14:textId="1B0357E4" w:rsidR="00AF0704" w:rsidRPr="00545C83" w:rsidRDefault="00AF0704" w:rsidP="00461C8D">
      <w:pPr>
        <w:rPr>
          <w:lang w:eastAsia="en-US"/>
        </w:rPr>
      </w:pPr>
      <w:del w:id="360" w:author="Nigel Crowther1" w:date="2023-05-11T09:43:00Z">
        <w:r w:rsidRPr="00545C83" w:rsidDel="00E91A21">
          <w:rPr>
            <w:noProof/>
            <w:lang w:eastAsia="en-US"/>
          </w:rPr>
          <w:drawing>
            <wp:inline distT="0" distB="0" distL="0" distR="0" wp14:anchorId="4E5AA8EF" wp14:editId="6A4F8A63">
              <wp:extent cx="1871345" cy="1265555"/>
              <wp:effectExtent l="228600" t="228600" r="205105" b="2012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71345" cy="1265555"/>
                      </a:xfrm>
                      <a:prstGeom prst="rect">
                        <a:avLst/>
                      </a:prstGeom>
                      <a:noFill/>
                      <a:ln>
                        <a:noFill/>
                      </a:ln>
                      <a:effectLst>
                        <a:glow rad="228600">
                          <a:schemeClr val="accent1">
                            <a:satMod val="175000"/>
                            <a:alpha val="40000"/>
                          </a:schemeClr>
                        </a:glow>
                      </a:effectLst>
                    </pic:spPr>
                  </pic:pic>
                </a:graphicData>
              </a:graphic>
            </wp:inline>
          </w:drawing>
        </w:r>
      </w:del>
    </w:p>
    <w:p w14:paraId="2CDB145C" w14:textId="69CE5BAD" w:rsidR="00AF0704" w:rsidRPr="00545C83" w:rsidRDefault="00AF0704" w:rsidP="00EE66FB">
      <w:pPr>
        <w:pStyle w:val="ListParagraph"/>
        <w:numPr>
          <w:ilvl w:val="0"/>
          <w:numId w:val="9"/>
        </w:numPr>
      </w:pPr>
      <w:r w:rsidRPr="00545C83">
        <w:t xml:space="preserve">For the new column, set the Expression as </w:t>
      </w:r>
      <w:r w:rsidRPr="00EE66FB">
        <w:rPr>
          <w:i/>
          <w:iCs/>
        </w:rPr>
        <w:t>Oxygen</w:t>
      </w:r>
      <w:r w:rsidRPr="00545C83">
        <w:t xml:space="preserve"> (case important) and the Data type as </w:t>
      </w:r>
      <w:r w:rsidRPr="00EE66FB">
        <w:rPr>
          <w:i/>
          <w:iCs/>
        </w:rPr>
        <w:t>string</w:t>
      </w:r>
      <w:r w:rsidRPr="00545C83">
        <w:t xml:space="preserve">. </w:t>
      </w:r>
    </w:p>
    <w:p w14:paraId="7027F54A" w14:textId="7B7161DB" w:rsidR="00AF0704" w:rsidRPr="00545C83" w:rsidRDefault="00AF0704" w:rsidP="00461C8D">
      <w:pPr>
        <w:rPr>
          <w:lang w:eastAsia="en-US"/>
        </w:rPr>
      </w:pPr>
      <w:r w:rsidRPr="00545C83">
        <w:rPr>
          <w:noProof/>
          <w:lang w:eastAsia="en-US"/>
        </w:rPr>
        <w:drawing>
          <wp:inline distT="0" distB="0" distL="0" distR="0" wp14:anchorId="153ED3C4" wp14:editId="74E6FC7C">
            <wp:extent cx="2004237" cy="1221437"/>
            <wp:effectExtent l="228600" t="228600" r="205740" b="2076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10809" cy="1225442"/>
                    </a:xfrm>
                    <a:prstGeom prst="rect">
                      <a:avLst/>
                    </a:prstGeom>
                    <a:effectLst>
                      <a:glow rad="228600">
                        <a:schemeClr val="accent1">
                          <a:satMod val="175000"/>
                          <a:alpha val="40000"/>
                        </a:schemeClr>
                      </a:glow>
                    </a:effectLst>
                  </pic:spPr>
                </pic:pic>
              </a:graphicData>
            </a:graphic>
          </wp:inline>
        </w:drawing>
      </w:r>
    </w:p>
    <w:p w14:paraId="6E0713F9" w14:textId="544140ED" w:rsidR="00AF0704" w:rsidRDefault="583AB42E" w:rsidP="00EE66FB">
      <w:pPr>
        <w:pStyle w:val="ListParagraph"/>
        <w:numPr>
          <w:ilvl w:val="0"/>
          <w:numId w:val="9"/>
        </w:numPr>
      </w:pPr>
      <w:r>
        <w:t>Add four enumerated values (in quotes) as shown below:</w:t>
      </w:r>
    </w:p>
    <w:p w14:paraId="5CDF76F6" w14:textId="77777777" w:rsidR="00C10D94" w:rsidRDefault="00C10D94" w:rsidP="00C10D94">
      <w:pPr>
        <w:ind w:left="360"/>
      </w:pPr>
    </w:p>
    <w:p w14:paraId="61987A53" w14:textId="1AAC4D97" w:rsidR="00C10D94" w:rsidRPr="00545C83" w:rsidDel="00E91A21" w:rsidRDefault="00C10D94">
      <w:pPr>
        <w:ind w:left="360"/>
        <w:rPr>
          <w:del w:id="361" w:author="Nigel Crowther1" w:date="2023-05-11T09:44:00Z"/>
        </w:rPr>
        <w:pPrChange w:id="362" w:author="Reinhold Engelbrecht" w:date="2023-05-10T11:38:00Z">
          <w:pPr>
            <w:pStyle w:val="ListParagraph"/>
            <w:numPr>
              <w:numId w:val="9"/>
            </w:numPr>
            <w:ind w:hanging="360"/>
          </w:pPr>
        </w:pPrChange>
      </w:pPr>
      <w:r>
        <w:rPr>
          <w:noProof/>
        </w:rPr>
        <w:lastRenderedPageBreak/>
        <w:drawing>
          <wp:inline distT="0" distB="0" distL="0" distR="0" wp14:anchorId="2DA4798F" wp14:editId="4B717686">
            <wp:extent cx="4217034" cy="3365060"/>
            <wp:effectExtent l="228600" t="228600" r="203200" b="216535"/>
            <wp:docPr id="1299576626"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7">
                      <a:extLst>
                        <a:ext uri="{28A0092B-C50C-407E-A947-70E740481C1C}">
                          <a14:useLocalDpi xmlns:a14="http://schemas.microsoft.com/office/drawing/2010/main" val="0"/>
                        </a:ext>
                      </a:extLst>
                    </a:blip>
                    <a:stretch>
                      <a:fillRect/>
                    </a:stretch>
                  </pic:blipFill>
                  <pic:spPr>
                    <a:xfrm>
                      <a:off x="0" y="0"/>
                      <a:ext cx="4226523" cy="3372632"/>
                    </a:xfrm>
                    <a:prstGeom prst="rect">
                      <a:avLst/>
                    </a:prstGeom>
                    <a:effectLst>
                      <a:glow rad="228600">
                        <a:schemeClr val="accent1">
                          <a:satMod val="175000"/>
                          <a:alpha val="40000"/>
                        </a:schemeClr>
                      </a:glow>
                    </a:effectLst>
                  </pic:spPr>
                </pic:pic>
              </a:graphicData>
            </a:graphic>
          </wp:inline>
        </w:drawing>
      </w:r>
    </w:p>
    <w:p w14:paraId="18AEAE72" w14:textId="1FD33225" w:rsidR="00BA353B" w:rsidDel="00E91A21" w:rsidRDefault="00BA353B" w:rsidP="00461C8D">
      <w:pPr>
        <w:rPr>
          <w:ins w:id="363" w:author="Reinhold Engelbrecht" w:date="2023-05-10T11:38:00Z"/>
          <w:del w:id="364" w:author="Nigel Crowther1" w:date="2023-05-11T09:44:00Z"/>
          <w:lang w:eastAsia="en-US"/>
        </w:rPr>
      </w:pPr>
      <w:del w:id="365" w:author="Nigel Crowther1" w:date="2023-05-11T09:43:00Z">
        <w:r w:rsidRPr="00545C83" w:rsidDel="00E91A21">
          <w:rPr>
            <w:noProof/>
            <w:lang w:eastAsia="en-US"/>
          </w:rPr>
          <w:drawing>
            <wp:inline distT="0" distB="0" distL="0" distR="0" wp14:anchorId="76C772C7" wp14:editId="6F55ACB7">
              <wp:extent cx="4433809" cy="2908004"/>
              <wp:effectExtent l="228600" t="228600" r="214630" b="2165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7458" cy="2910397"/>
                      </a:xfrm>
                      <a:prstGeom prst="rect">
                        <a:avLst/>
                      </a:prstGeom>
                      <a:effectLst>
                        <a:glow rad="228600">
                          <a:schemeClr val="accent1">
                            <a:satMod val="175000"/>
                            <a:alpha val="40000"/>
                          </a:schemeClr>
                        </a:glow>
                      </a:effectLst>
                    </pic:spPr>
                  </pic:pic>
                </a:graphicData>
              </a:graphic>
            </wp:inline>
          </w:drawing>
        </w:r>
      </w:del>
    </w:p>
    <w:p w14:paraId="342A6750" w14:textId="77777777" w:rsidR="00C10D94" w:rsidRPr="00545C83" w:rsidRDefault="00C10D94">
      <w:pPr>
        <w:ind w:left="360"/>
        <w:rPr>
          <w:lang w:eastAsia="en-US"/>
        </w:rPr>
        <w:pPrChange w:id="366" w:author="Nigel Crowther1" w:date="2023-05-11T09:44:00Z">
          <w:pPr/>
        </w:pPrChange>
      </w:pPr>
    </w:p>
    <w:p w14:paraId="7A7D7FDF" w14:textId="3B9F7B1C" w:rsidR="00BA353B" w:rsidRPr="00545C83" w:rsidRDefault="00BA353B" w:rsidP="00461C8D">
      <w:pPr>
        <w:rPr>
          <w:lang w:eastAsia="en-US"/>
        </w:rPr>
      </w:pPr>
    </w:p>
    <w:p w14:paraId="703224A6" w14:textId="50DF23F1" w:rsidR="009F2263" w:rsidRDefault="009F2263" w:rsidP="00EE66FB">
      <w:pPr>
        <w:pStyle w:val="ListParagraph"/>
        <w:numPr>
          <w:ilvl w:val="0"/>
          <w:numId w:val="9"/>
        </w:numPr>
        <w:rPr>
          <w:ins w:id="367" w:author="Reinhold Engelbrecht" w:date="2023-05-10T11:39:00Z"/>
        </w:rPr>
      </w:pPr>
      <w:r w:rsidRPr="00545C83">
        <w:t xml:space="preserve">Now look at the root decision node, </w:t>
      </w:r>
      <w:del w:id="368" w:author="Reinhold Engelbrecht" w:date="2023-05-10T11:48:00Z">
        <w:r w:rsidRPr="00EE66FB" w:rsidDel="00C038A9">
          <w:rPr>
            <w:i/>
            <w:iCs/>
          </w:rPr>
          <w:delText>Habitablilty</w:delText>
        </w:r>
      </w:del>
      <w:ins w:id="369" w:author="Reinhold Engelbrecht" w:date="2023-05-10T11:48:00Z">
        <w:r w:rsidR="00C038A9" w:rsidRPr="00EE66FB">
          <w:rPr>
            <w:i/>
            <w:iCs/>
          </w:rPr>
          <w:t>Habitability</w:t>
        </w:r>
      </w:ins>
      <w:r w:rsidRPr="00545C83">
        <w:t>.  It combines the decision</w:t>
      </w:r>
      <w:r w:rsidR="00356B2E">
        <w:t>s</w:t>
      </w:r>
      <w:r w:rsidRPr="00545C83">
        <w:t xml:space="preserve"> in the lower tables to make the final decision </w:t>
      </w:r>
      <w:r w:rsidR="00356B2E">
        <w:t xml:space="preserve">on </w:t>
      </w:r>
      <w:r w:rsidRPr="00545C83">
        <w:t>planet habitability:</w:t>
      </w:r>
    </w:p>
    <w:p w14:paraId="0211D33C" w14:textId="77777777" w:rsidR="00C10D94" w:rsidRDefault="00C10D94" w:rsidP="00C10D94">
      <w:pPr>
        <w:ind w:left="360"/>
        <w:rPr>
          <w:ins w:id="370" w:author="Reinhold Engelbrecht" w:date="2023-05-10T11:39:00Z"/>
        </w:rPr>
      </w:pPr>
    </w:p>
    <w:p w14:paraId="5FCD6A72" w14:textId="19E1A4A6" w:rsidR="00C10D94" w:rsidRPr="00545C83" w:rsidRDefault="00C10D94">
      <w:pPr>
        <w:ind w:left="360"/>
        <w:pPrChange w:id="371" w:author="Reinhold Engelbrecht" w:date="2023-05-10T11:39:00Z">
          <w:pPr>
            <w:pStyle w:val="ListParagraph"/>
            <w:numPr>
              <w:numId w:val="9"/>
            </w:numPr>
            <w:ind w:hanging="360"/>
          </w:pPr>
        </w:pPrChange>
      </w:pPr>
      <w:ins w:id="372" w:author="Reinhold Engelbrecht" w:date="2023-05-10T11:39:00Z">
        <w:r>
          <w:rPr>
            <w:noProof/>
          </w:rPr>
          <w:drawing>
            <wp:inline distT="0" distB="0" distL="0" distR="0" wp14:anchorId="5B2D6037" wp14:editId="36AAAABF">
              <wp:extent cx="3967396" cy="3514725"/>
              <wp:effectExtent l="228600" t="228600" r="205105" b="200025"/>
              <wp:docPr id="583730660"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3980714" cy="3526523"/>
                      </a:xfrm>
                      <a:prstGeom prst="rect">
                        <a:avLst/>
                      </a:prstGeom>
                      <a:effectLst>
                        <a:glow rad="228600">
                          <a:schemeClr val="accent1">
                            <a:satMod val="175000"/>
                            <a:alpha val="40000"/>
                          </a:schemeClr>
                        </a:glow>
                      </a:effectLst>
                    </pic:spPr>
                  </pic:pic>
                </a:graphicData>
              </a:graphic>
            </wp:inline>
          </w:drawing>
        </w:r>
      </w:ins>
    </w:p>
    <w:p w14:paraId="07A08A69" w14:textId="74BB3EB1" w:rsidR="009F2263" w:rsidRPr="00545C83" w:rsidRDefault="009F2263" w:rsidP="00461C8D">
      <w:pPr>
        <w:rPr>
          <w:lang w:eastAsia="en-US"/>
        </w:rPr>
      </w:pPr>
      <w:del w:id="373" w:author="Nigel Crowther1" w:date="2023-05-11T09:44:00Z">
        <w:r w:rsidRPr="00545C83" w:rsidDel="00E91A21">
          <w:rPr>
            <w:noProof/>
            <w:lang w:eastAsia="en-US"/>
          </w:rPr>
          <w:drawing>
            <wp:inline distT="0" distB="0" distL="0" distR="0" wp14:anchorId="4AC00604" wp14:editId="4E60F580">
              <wp:extent cx="4173279" cy="2986383"/>
              <wp:effectExtent l="228600" t="228600" r="208280" b="2146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76629" cy="2988780"/>
                      </a:xfrm>
                      <a:prstGeom prst="rect">
                        <a:avLst/>
                      </a:prstGeom>
                      <a:effectLst>
                        <a:glow rad="228600">
                          <a:schemeClr val="accent1">
                            <a:satMod val="175000"/>
                            <a:alpha val="40000"/>
                          </a:schemeClr>
                        </a:glow>
                      </a:effectLst>
                    </pic:spPr>
                  </pic:pic>
                </a:graphicData>
              </a:graphic>
            </wp:inline>
          </w:drawing>
        </w:r>
      </w:del>
    </w:p>
    <w:p w14:paraId="47A0BB48" w14:textId="38D35C7D" w:rsidR="005B5C7C" w:rsidRPr="00545C83" w:rsidRDefault="583AB42E" w:rsidP="00461C8D">
      <w:pPr>
        <w:pStyle w:val="ListParagraph"/>
        <w:numPr>
          <w:ilvl w:val="0"/>
          <w:numId w:val="9"/>
        </w:numPr>
      </w:pPr>
      <w:r>
        <w:lastRenderedPageBreak/>
        <w:t>We have now implemented the Divide and Conquer pattern by splitting up one wide decision table into several smaller ones.  Let’s test the service.</w:t>
      </w:r>
    </w:p>
    <w:p w14:paraId="3949F9FB" w14:textId="1A09E775" w:rsidR="009F2263" w:rsidRPr="00545C83" w:rsidRDefault="583AB42E" w:rsidP="00EE66FB">
      <w:pPr>
        <w:pStyle w:val="ListParagraph"/>
        <w:numPr>
          <w:ilvl w:val="0"/>
          <w:numId w:val="9"/>
        </w:numPr>
      </w:pPr>
      <w:r>
        <w:t xml:space="preserve">Press the </w:t>
      </w:r>
      <w:r w:rsidRPr="583AB42E">
        <w:rPr>
          <w:i/>
          <w:iCs/>
        </w:rPr>
        <w:t>Run</w:t>
      </w:r>
      <w:r>
        <w:t xml:space="preserve"> </w:t>
      </w:r>
      <w:del w:id="374" w:author="Reinhold Engelbrecht" w:date="2023-05-10T11:52:00Z">
        <w:r w:rsidR="009F2263" w:rsidDel="583AB42E">
          <w:delText>button</w:delText>
        </w:r>
      </w:del>
      <w:ins w:id="375" w:author="Reinhold Engelbrecht" w:date="2023-05-10T11:52:00Z">
        <w:r>
          <w:t>button.</w:t>
        </w:r>
      </w:ins>
    </w:p>
    <w:p w14:paraId="6C5C6957" w14:textId="487B65E4" w:rsidR="00BA353B" w:rsidRPr="00545C83" w:rsidRDefault="583AB42E" w:rsidP="00EE66FB">
      <w:pPr>
        <w:pStyle w:val="ListParagraph"/>
        <w:numPr>
          <w:ilvl w:val="0"/>
          <w:numId w:val="9"/>
        </w:numPr>
      </w:pPr>
      <w:r>
        <w:t xml:space="preserve">Enter values for the inputs until Habitability is </w:t>
      </w:r>
      <w:r w:rsidRPr="583AB42E">
        <w:rPr>
          <w:i/>
          <w:iCs/>
        </w:rPr>
        <w:t>Habitable.</w:t>
      </w:r>
      <w:r>
        <w:t xml:space="preserve">  You will need to examine each decision table to find the optimal value for each variable before this decision is reached.</w:t>
      </w:r>
    </w:p>
    <w:p w14:paraId="13C4C249" w14:textId="55C06EA7" w:rsidR="005B5C7C" w:rsidDel="00E91A21" w:rsidRDefault="00495D02" w:rsidP="00461C8D">
      <w:pPr>
        <w:rPr>
          <w:del w:id="376" w:author="Nigel Crowther1" w:date="2023-05-11T09:44:00Z"/>
          <w:lang w:eastAsia="en-US"/>
        </w:rPr>
      </w:pPr>
      <w:r w:rsidRPr="00495D02">
        <w:rPr>
          <w:noProof/>
          <w:lang w:eastAsia="en-US"/>
        </w:rPr>
        <w:drawing>
          <wp:inline distT="0" distB="0" distL="0" distR="0" wp14:anchorId="5261D41C" wp14:editId="516273FE">
            <wp:extent cx="5839499" cy="2509918"/>
            <wp:effectExtent l="228600" t="228600" r="199390" b="2146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49963" cy="2514416"/>
                    </a:xfrm>
                    <a:prstGeom prst="rect">
                      <a:avLst/>
                    </a:prstGeom>
                    <a:effectLst>
                      <a:glow rad="228600">
                        <a:schemeClr val="accent1">
                          <a:satMod val="175000"/>
                          <a:alpha val="40000"/>
                        </a:schemeClr>
                      </a:glow>
                    </a:effectLst>
                  </pic:spPr>
                </pic:pic>
              </a:graphicData>
            </a:graphic>
          </wp:inline>
        </w:drawing>
      </w:r>
    </w:p>
    <w:p w14:paraId="26F90AC0" w14:textId="3B1E2AA9" w:rsidR="00EE66FB" w:rsidRDefault="00EE66FB" w:rsidP="00461C8D">
      <w:pPr>
        <w:rPr>
          <w:lang w:eastAsia="en-US"/>
        </w:rPr>
      </w:pPr>
    </w:p>
    <w:p w14:paraId="76153DE6" w14:textId="77777777" w:rsidR="001F51EE" w:rsidRPr="00545C83" w:rsidRDefault="001F51EE" w:rsidP="001F51EE">
      <w:pPr>
        <w:pStyle w:val="Heading2"/>
        <w:numPr>
          <w:ilvl w:val="0"/>
          <w:numId w:val="0"/>
        </w:numPr>
        <w:ind w:left="432" w:hanging="432"/>
      </w:pPr>
      <w:bookmarkStart w:id="377" w:name="_Toc135759362"/>
      <w:r w:rsidRPr="00545C83">
        <w:t>Conclusion</w:t>
      </w:r>
      <w:bookmarkEnd w:id="377"/>
    </w:p>
    <w:p w14:paraId="27F499B7" w14:textId="77777777" w:rsidR="001F51EE" w:rsidRPr="00545C83" w:rsidRDefault="001F51EE" w:rsidP="001F51EE">
      <w:pPr>
        <w:rPr>
          <w:lang w:eastAsia="x-none"/>
        </w:rPr>
      </w:pPr>
    </w:p>
    <w:p w14:paraId="6DB9D061" w14:textId="29DDC945" w:rsidR="001F51EE" w:rsidRPr="00545C83" w:rsidRDefault="001F51EE" w:rsidP="001F51EE">
      <w:pPr>
        <w:rPr>
          <w:lang w:eastAsia="x-none"/>
        </w:rPr>
      </w:pPr>
      <w:r w:rsidRPr="00545C83">
        <w:rPr>
          <w:lang w:eastAsia="x-none"/>
        </w:rPr>
        <w:t xml:space="preserve">In this lab we refactored the Habitability rules </w:t>
      </w:r>
      <w:r>
        <w:rPr>
          <w:lang w:eastAsia="x-none"/>
        </w:rPr>
        <w:t xml:space="preserve">into separate </w:t>
      </w:r>
      <w:r w:rsidRPr="00545C83">
        <w:rPr>
          <w:lang w:eastAsia="x-none"/>
        </w:rPr>
        <w:t>decision services</w:t>
      </w:r>
      <w:r>
        <w:rPr>
          <w:lang w:eastAsia="x-none"/>
        </w:rPr>
        <w:t xml:space="preserve"> that build up the overall decision.</w:t>
      </w:r>
      <w:r w:rsidRPr="00545C83">
        <w:rPr>
          <w:lang w:eastAsia="x-none"/>
        </w:rPr>
        <w:t xml:space="preserve">  </w:t>
      </w:r>
      <w:r>
        <w:rPr>
          <w:lang w:eastAsia="x-none"/>
        </w:rPr>
        <w:t>Separating a single decision table helps manage complex decisions with many inputs</w:t>
      </w:r>
      <w:r w:rsidRPr="00545C83">
        <w:rPr>
          <w:lang w:eastAsia="x-none"/>
        </w:rPr>
        <w:t>.</w:t>
      </w:r>
    </w:p>
    <w:p w14:paraId="6BC4C061" w14:textId="77777777" w:rsidR="001F51EE" w:rsidRPr="00545C83" w:rsidRDefault="001F51EE" w:rsidP="00461C8D">
      <w:pPr>
        <w:rPr>
          <w:ins w:id="378" w:author="NIGEL CROWTHER" w:date="2023-05-10T16:01:00Z"/>
          <w:lang w:eastAsia="en-US"/>
        </w:rPr>
      </w:pPr>
    </w:p>
    <w:p w14:paraId="4A1A5EAE" w14:textId="5633367D" w:rsidR="583AB42E" w:rsidRDefault="583AB42E" w:rsidP="583AB42E">
      <w:pPr>
        <w:rPr>
          <w:lang w:eastAsia="en-US"/>
        </w:rPr>
      </w:pPr>
      <w:ins w:id="379" w:author="NIGEL CROWTHER" w:date="2023-05-10T16:01:00Z">
        <w:r w:rsidRPr="583AB42E">
          <w:rPr>
            <w:lang w:eastAsia="en-US"/>
          </w:rPr>
          <w:t>To continue with the next lab, please res</w:t>
        </w:r>
      </w:ins>
      <w:ins w:id="380" w:author="NIGEL CROWTHER" w:date="2023-05-10T16:02:00Z">
        <w:r w:rsidRPr="583AB42E">
          <w:rPr>
            <w:lang w:eastAsia="en-US"/>
          </w:rPr>
          <w:t>et your environment as described in Appendix B.</w:t>
        </w:r>
      </w:ins>
    </w:p>
    <w:p w14:paraId="683F80AD" w14:textId="3C7F33A9" w:rsidR="00461C8D" w:rsidRPr="00E80046" w:rsidRDefault="00461C8D" w:rsidP="00E80046">
      <w:pPr>
        <w:pStyle w:val="Heading1"/>
        <w:numPr>
          <w:ilvl w:val="0"/>
          <w:numId w:val="0"/>
        </w:numPr>
        <w:ind w:left="432" w:hanging="432"/>
        <w:rPr>
          <w:lang w:val="en-GB"/>
        </w:rPr>
      </w:pPr>
      <w:bookmarkStart w:id="381" w:name="_Toc130123712"/>
      <w:bookmarkStart w:id="382" w:name="_Toc135759363"/>
      <w:r w:rsidRPr="00545C83">
        <w:rPr>
          <w:lang w:val="en-GB"/>
        </w:rPr>
        <w:lastRenderedPageBreak/>
        <w:t xml:space="preserve">Lab 3 – </w:t>
      </w:r>
      <w:r w:rsidR="00B245C6" w:rsidRPr="00545C83">
        <w:rPr>
          <w:lang w:val="en-GB"/>
        </w:rPr>
        <w:t>T</w:t>
      </w:r>
      <w:r w:rsidR="003F226E" w:rsidRPr="00545C83">
        <w:rPr>
          <w:lang w:val="en-GB"/>
        </w:rPr>
        <w:t>he</w:t>
      </w:r>
      <w:r w:rsidRPr="00545C83">
        <w:rPr>
          <w:lang w:val="en-GB"/>
        </w:rPr>
        <w:t xml:space="preserve"> Tiered Service Pattern</w:t>
      </w:r>
      <w:bookmarkEnd w:id="381"/>
      <w:bookmarkEnd w:id="382"/>
    </w:p>
    <w:p w14:paraId="530B50D4" w14:textId="0AB9A7DF" w:rsidR="00854D43" w:rsidRPr="00545C83" w:rsidRDefault="00854D43" w:rsidP="00854D43">
      <w:pPr>
        <w:pStyle w:val="Heading2"/>
        <w:numPr>
          <w:ilvl w:val="0"/>
          <w:numId w:val="0"/>
        </w:numPr>
        <w:ind w:left="432" w:hanging="432"/>
      </w:pPr>
      <w:bookmarkStart w:id="383" w:name="_Toc135759364"/>
      <w:r w:rsidRPr="00545C83">
        <w:t>Introduction</w:t>
      </w:r>
      <w:bookmarkEnd w:id="383"/>
    </w:p>
    <w:p w14:paraId="761D09BB" w14:textId="77777777" w:rsidR="00854D43" w:rsidRPr="00545C83" w:rsidRDefault="00854D43" w:rsidP="00461C8D">
      <w:pPr>
        <w:rPr>
          <w:lang w:eastAsia="en-US"/>
        </w:rPr>
      </w:pPr>
    </w:p>
    <w:p w14:paraId="3B710C7E" w14:textId="0E91A11E" w:rsidR="00395B15" w:rsidRPr="00545C83" w:rsidRDefault="00237278" w:rsidP="00461C8D">
      <w:r w:rsidRPr="00545C83">
        <w:rPr>
          <w:lang w:eastAsia="en-US"/>
        </w:rPr>
        <w:t>T</w:t>
      </w:r>
      <w:r w:rsidR="00395B15" w:rsidRPr="00545C83">
        <w:rPr>
          <w:lang w:eastAsia="en-US"/>
        </w:rPr>
        <w:t xml:space="preserve">he DMN defined in the previous lab </w:t>
      </w:r>
      <w:r w:rsidR="00933315">
        <w:rPr>
          <w:lang w:eastAsia="en-US"/>
        </w:rPr>
        <w:t>was</w:t>
      </w:r>
      <w:r w:rsidR="00395B15" w:rsidRPr="00545C83">
        <w:rPr>
          <w:lang w:eastAsia="en-US"/>
        </w:rPr>
        <w:t xml:space="preserve"> </w:t>
      </w:r>
      <w:r w:rsidRPr="00545C83">
        <w:rPr>
          <w:lang w:eastAsia="en-US"/>
        </w:rPr>
        <w:t xml:space="preserve">confined to </w:t>
      </w:r>
      <w:r w:rsidR="00395B15" w:rsidRPr="00545C83">
        <w:rPr>
          <w:lang w:eastAsia="en-US"/>
        </w:rPr>
        <w:t xml:space="preserve">a single file.  This is </w:t>
      </w:r>
      <w:r w:rsidR="00395B15" w:rsidRPr="00545C83">
        <w:t>a problem</w:t>
      </w:r>
      <w:r w:rsidR="00933315">
        <w:t xml:space="preserve"> because</w:t>
      </w:r>
      <w:r w:rsidR="00395B15" w:rsidRPr="00545C83">
        <w:t>:</w:t>
      </w:r>
    </w:p>
    <w:p w14:paraId="211E6C78" w14:textId="0BAB06FE" w:rsidR="00395B15" w:rsidRPr="00545C83" w:rsidRDefault="00395B15" w:rsidP="00395B15">
      <w:pPr>
        <w:pStyle w:val="ListParagraph"/>
        <w:numPr>
          <w:ilvl w:val="0"/>
          <w:numId w:val="13"/>
        </w:numPr>
      </w:pPr>
      <w:r w:rsidRPr="00545C83">
        <w:t>T</w:t>
      </w:r>
      <w:r w:rsidR="00B245C6" w:rsidRPr="00545C83">
        <w:t xml:space="preserve">he </w:t>
      </w:r>
      <w:r w:rsidR="00237278" w:rsidRPr="00545C83">
        <w:t>DMN</w:t>
      </w:r>
      <w:r w:rsidR="00B245C6" w:rsidRPr="00545C83">
        <w:t xml:space="preserve"> cannot be edited </w:t>
      </w:r>
      <w:r w:rsidR="00237278" w:rsidRPr="00545C83">
        <w:t>simultaneously by</w:t>
      </w:r>
      <w:r w:rsidR="00B245C6" w:rsidRPr="00545C83">
        <w:t xml:space="preserve"> </w:t>
      </w:r>
      <w:r w:rsidR="00E80046">
        <w:t>several</w:t>
      </w:r>
      <w:r w:rsidR="00B245C6" w:rsidRPr="00545C83">
        <w:t xml:space="preserve"> </w:t>
      </w:r>
      <w:del w:id="384" w:author="Reinhold Engelbrecht" w:date="2023-05-10T11:52:00Z">
        <w:r w:rsidR="00B245C6" w:rsidRPr="00545C83" w:rsidDel="00C80B30">
          <w:delText>people</w:delText>
        </w:r>
      </w:del>
      <w:ins w:id="385" w:author="Reinhold Engelbrecht" w:date="2023-05-10T11:52:00Z">
        <w:r w:rsidR="00C80B30" w:rsidRPr="00545C83">
          <w:t>people.</w:t>
        </w:r>
      </w:ins>
      <w:r w:rsidR="00B245C6" w:rsidRPr="00545C83">
        <w:t xml:space="preserve"> </w:t>
      </w:r>
    </w:p>
    <w:p w14:paraId="5AE143F2" w14:textId="4209E6E3" w:rsidR="00B245C6" w:rsidRPr="00545C83" w:rsidRDefault="00395B15" w:rsidP="00395B15">
      <w:pPr>
        <w:pStyle w:val="ListParagraph"/>
        <w:numPr>
          <w:ilvl w:val="0"/>
          <w:numId w:val="13"/>
        </w:numPr>
      </w:pPr>
      <w:r w:rsidRPr="00545C83">
        <w:t xml:space="preserve">The </w:t>
      </w:r>
      <w:r w:rsidR="00237278" w:rsidRPr="00545C83">
        <w:t>DMN cannot</w:t>
      </w:r>
      <w:r w:rsidRPr="00545C83">
        <w:t xml:space="preserve"> be </w:t>
      </w:r>
      <w:r w:rsidR="00B245C6" w:rsidRPr="00545C83">
        <w:t>reused in other decisions.</w:t>
      </w:r>
    </w:p>
    <w:p w14:paraId="6F8F4028" w14:textId="77777777" w:rsidR="00B245C6" w:rsidRPr="00545C83" w:rsidRDefault="00B245C6" w:rsidP="00461C8D"/>
    <w:p w14:paraId="67385093" w14:textId="43A6197C" w:rsidR="00461C8D" w:rsidRPr="00545C83" w:rsidRDefault="00461C8D" w:rsidP="00461C8D">
      <w:pPr>
        <w:rPr>
          <w:lang w:eastAsia="en-US"/>
        </w:rPr>
      </w:pPr>
      <w:r w:rsidRPr="00545C83">
        <w:rPr>
          <w:lang w:eastAsia="en-US"/>
        </w:rPr>
        <w:t>To improve, move the second-tier decisions into decision service</w:t>
      </w:r>
      <w:r w:rsidR="00395B15" w:rsidRPr="00545C83">
        <w:rPr>
          <w:lang w:eastAsia="en-US"/>
        </w:rPr>
        <w:t xml:space="preserve">s </w:t>
      </w:r>
      <w:r w:rsidRPr="00545C83">
        <w:rPr>
          <w:lang w:eastAsia="en-US"/>
        </w:rPr>
        <w:t xml:space="preserve">and then invoke these decisions from the top tier. See below, where the second-tier decision services </w:t>
      </w:r>
      <w:r w:rsidR="00300C09" w:rsidRPr="00545C83">
        <w:rPr>
          <w:lang w:eastAsia="en-US"/>
        </w:rPr>
        <w:t xml:space="preserve">are </w:t>
      </w:r>
      <w:proofErr w:type="spellStart"/>
      <w:r w:rsidRPr="00545C83">
        <w:rPr>
          <w:i/>
          <w:iCs/>
          <w:lang w:eastAsia="en-US"/>
        </w:rPr>
        <w:t>AtmosphereDS</w:t>
      </w:r>
      <w:proofErr w:type="spellEnd"/>
      <w:r w:rsidRPr="00545C83">
        <w:rPr>
          <w:lang w:eastAsia="en-US"/>
        </w:rPr>
        <w:t xml:space="preserve"> and </w:t>
      </w:r>
      <w:proofErr w:type="spellStart"/>
      <w:r w:rsidRPr="00545C83">
        <w:rPr>
          <w:i/>
          <w:iCs/>
          <w:lang w:eastAsia="en-US"/>
        </w:rPr>
        <w:t>SurfaceDS</w:t>
      </w:r>
      <w:proofErr w:type="spellEnd"/>
      <w:r w:rsidRPr="00545C83">
        <w:rPr>
          <w:lang w:eastAsia="en-US"/>
        </w:rPr>
        <w:t>:</w:t>
      </w:r>
    </w:p>
    <w:p w14:paraId="5A707E82" w14:textId="77777777" w:rsidR="00854D43" w:rsidRPr="00545C83" w:rsidRDefault="00854D43" w:rsidP="00461C8D">
      <w:pPr>
        <w:rPr>
          <w:lang w:eastAsia="en-US"/>
        </w:rPr>
      </w:pPr>
    </w:p>
    <w:p w14:paraId="07E977E2" w14:textId="41B41ECA" w:rsidR="00461C8D" w:rsidRPr="00545C83" w:rsidRDefault="00461C8D" w:rsidP="00461C8D">
      <w:r w:rsidRPr="00545C83">
        <w:rPr>
          <w:noProof/>
        </w:rPr>
        <w:drawing>
          <wp:inline distT="0" distB="0" distL="0" distR="0" wp14:anchorId="43EA6709" wp14:editId="0B01BB03">
            <wp:extent cx="5695950" cy="3531184"/>
            <wp:effectExtent l="228600" t="228600" r="209550" b="2032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14037" cy="3542397"/>
                    </a:xfrm>
                    <a:prstGeom prst="rect">
                      <a:avLst/>
                    </a:prstGeom>
                    <a:effectLst>
                      <a:glow rad="228600">
                        <a:schemeClr val="accent1">
                          <a:satMod val="175000"/>
                          <a:alpha val="40000"/>
                        </a:schemeClr>
                      </a:glow>
                    </a:effectLst>
                  </pic:spPr>
                </pic:pic>
              </a:graphicData>
            </a:graphic>
          </wp:inline>
        </w:drawing>
      </w:r>
    </w:p>
    <w:p w14:paraId="22A8C10A" w14:textId="77777777" w:rsidR="00461C8D" w:rsidRPr="00545C83" w:rsidRDefault="00461C8D" w:rsidP="00461C8D">
      <w:pPr>
        <w:rPr>
          <w:lang w:eastAsia="en-US"/>
        </w:rPr>
      </w:pPr>
    </w:p>
    <w:p w14:paraId="3F026F5B" w14:textId="77777777" w:rsidR="00461C8D" w:rsidRPr="00545C83" w:rsidRDefault="00461C8D" w:rsidP="00461C8D">
      <w:pPr>
        <w:rPr>
          <w:lang w:eastAsia="en-US"/>
        </w:rPr>
      </w:pPr>
    </w:p>
    <w:p w14:paraId="5B76BDEA" w14:textId="77777777" w:rsidR="00461C8D" w:rsidRPr="00545C83" w:rsidRDefault="00461C8D" w:rsidP="00461C8D">
      <w:pPr>
        <w:rPr>
          <w:lang w:eastAsia="en-US"/>
        </w:rPr>
      </w:pPr>
    </w:p>
    <w:p w14:paraId="75609B43" w14:textId="77777777" w:rsidR="00461C8D" w:rsidRPr="00545C83" w:rsidRDefault="00461C8D" w:rsidP="00461C8D">
      <w:pPr>
        <w:rPr>
          <w:lang w:eastAsia="x-none"/>
        </w:rPr>
      </w:pPr>
      <w:r w:rsidRPr="00545C83">
        <w:rPr>
          <w:lang w:eastAsia="x-none"/>
        </w:rPr>
        <w:br w:type="page"/>
      </w:r>
    </w:p>
    <w:p w14:paraId="163150B4" w14:textId="77777777" w:rsidR="00461C8D" w:rsidRPr="00545C83" w:rsidRDefault="00461C8D" w:rsidP="00461C8D">
      <w:pPr>
        <w:rPr>
          <w:lang w:eastAsia="x-none"/>
        </w:rPr>
      </w:pPr>
      <w:r w:rsidRPr="00545C83">
        <w:rPr>
          <w:lang w:eastAsia="x-none"/>
        </w:rPr>
        <w:lastRenderedPageBreak/>
        <w:t xml:space="preserve">The two second tier decision services are </w:t>
      </w:r>
      <w:proofErr w:type="spellStart"/>
      <w:r w:rsidRPr="00545C83">
        <w:rPr>
          <w:i/>
          <w:iCs/>
          <w:lang w:eastAsia="x-none"/>
        </w:rPr>
        <w:t>AtmosphereDS</w:t>
      </w:r>
      <w:proofErr w:type="spellEnd"/>
      <w:r w:rsidRPr="00545C83">
        <w:rPr>
          <w:lang w:eastAsia="x-none"/>
        </w:rPr>
        <w:t xml:space="preserve"> and </w:t>
      </w:r>
      <w:proofErr w:type="spellStart"/>
      <w:r w:rsidRPr="00545C83">
        <w:rPr>
          <w:i/>
          <w:iCs/>
          <w:lang w:eastAsia="x-none"/>
        </w:rPr>
        <w:t>SurfaceDS</w:t>
      </w:r>
      <w:proofErr w:type="spellEnd"/>
      <w:r w:rsidRPr="00545C83">
        <w:rPr>
          <w:lang w:eastAsia="x-none"/>
        </w:rPr>
        <w:t>:</w:t>
      </w:r>
    </w:p>
    <w:p w14:paraId="7CF1CA80" w14:textId="77777777" w:rsidR="00461C8D" w:rsidRPr="00545C83" w:rsidRDefault="00461C8D" w:rsidP="00461C8D">
      <w:pPr>
        <w:rPr>
          <w:lang w:eastAsia="x-none"/>
        </w:rPr>
      </w:pPr>
      <w:r w:rsidRPr="00545C83">
        <w:rPr>
          <w:noProof/>
          <w:lang w:eastAsia="x-none"/>
        </w:rPr>
        <w:drawing>
          <wp:inline distT="0" distB="0" distL="0" distR="0" wp14:anchorId="41FEAB15" wp14:editId="61F60EF5">
            <wp:extent cx="2638425" cy="2490278"/>
            <wp:effectExtent l="228600" t="228600" r="219075" b="2343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2291" cy="2493927"/>
                    </a:xfrm>
                    <a:prstGeom prst="rect">
                      <a:avLst/>
                    </a:prstGeom>
                    <a:effectLst>
                      <a:glow rad="228600">
                        <a:schemeClr val="accent1">
                          <a:satMod val="175000"/>
                          <a:alpha val="40000"/>
                        </a:schemeClr>
                      </a:glow>
                    </a:effectLst>
                  </pic:spPr>
                </pic:pic>
              </a:graphicData>
            </a:graphic>
          </wp:inline>
        </w:drawing>
      </w:r>
    </w:p>
    <w:p w14:paraId="62F28AC8" w14:textId="07274778" w:rsidR="00461C8D" w:rsidRPr="00545C83" w:rsidRDefault="00461C8D" w:rsidP="00587BD4">
      <w:pPr>
        <w:ind w:left="720"/>
        <w:rPr>
          <w:rStyle w:val="IntenseEmphasis"/>
        </w:rPr>
      </w:pPr>
      <w:bookmarkStart w:id="386" w:name="_Toc130123714"/>
      <w:r w:rsidRPr="00545C83">
        <w:rPr>
          <w:rStyle w:val="IntenseEmphasis"/>
        </w:rPr>
        <w:t>Atmosphere Decision Service</w:t>
      </w:r>
      <w:bookmarkEnd w:id="386"/>
    </w:p>
    <w:p w14:paraId="0DC30548" w14:textId="77777777" w:rsidR="00461C8D" w:rsidRPr="00545C83" w:rsidRDefault="00461C8D" w:rsidP="00461C8D">
      <w:pPr>
        <w:rPr>
          <w:lang w:eastAsia="en-US"/>
        </w:rPr>
      </w:pPr>
    </w:p>
    <w:p w14:paraId="0DAE60D8" w14:textId="77777777" w:rsidR="00461C8D" w:rsidRPr="00545C83" w:rsidRDefault="00461C8D" w:rsidP="00461C8D">
      <w:pPr>
        <w:rPr>
          <w:lang w:eastAsia="x-none"/>
        </w:rPr>
      </w:pPr>
      <w:r w:rsidRPr="00545C83">
        <w:rPr>
          <w:noProof/>
          <w:lang w:eastAsia="x-none"/>
        </w:rPr>
        <w:drawing>
          <wp:inline distT="0" distB="0" distL="0" distR="0" wp14:anchorId="37A8AE09" wp14:editId="5D2971B9">
            <wp:extent cx="2628900" cy="2912485"/>
            <wp:effectExtent l="228600" t="228600" r="228600" b="2311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33318" cy="2917380"/>
                    </a:xfrm>
                    <a:prstGeom prst="rect">
                      <a:avLst/>
                    </a:prstGeom>
                    <a:effectLst>
                      <a:glow rad="228600">
                        <a:schemeClr val="accent1">
                          <a:satMod val="175000"/>
                          <a:alpha val="40000"/>
                        </a:schemeClr>
                      </a:glow>
                    </a:effectLst>
                  </pic:spPr>
                </pic:pic>
              </a:graphicData>
            </a:graphic>
          </wp:inline>
        </w:drawing>
      </w:r>
    </w:p>
    <w:p w14:paraId="75C5EF18" w14:textId="334C555B" w:rsidR="00461C8D" w:rsidRPr="00545C83" w:rsidRDefault="00461C8D" w:rsidP="00587BD4">
      <w:pPr>
        <w:ind w:left="720"/>
        <w:rPr>
          <w:rStyle w:val="IntenseEmphasis"/>
        </w:rPr>
      </w:pPr>
      <w:bookmarkStart w:id="387" w:name="_Toc130123715"/>
      <w:r w:rsidRPr="00545C83">
        <w:rPr>
          <w:rStyle w:val="IntenseEmphasis"/>
        </w:rPr>
        <w:t>Surface Decision Service</w:t>
      </w:r>
      <w:bookmarkEnd w:id="387"/>
    </w:p>
    <w:p w14:paraId="45726780" w14:textId="77777777" w:rsidR="00461C8D" w:rsidRPr="00545C83" w:rsidRDefault="00461C8D" w:rsidP="00461C8D">
      <w:pPr>
        <w:rPr>
          <w:lang w:eastAsia="en-US"/>
        </w:rPr>
      </w:pPr>
    </w:p>
    <w:p w14:paraId="50F97609" w14:textId="514FAA8C" w:rsidR="00461C8D" w:rsidRPr="00545C83" w:rsidRDefault="00461C8D" w:rsidP="00461C8D">
      <w:pPr>
        <w:rPr>
          <w:lang w:eastAsia="en-US"/>
        </w:rPr>
      </w:pPr>
      <w:r w:rsidRPr="00545C83">
        <w:rPr>
          <w:lang w:eastAsia="en-US"/>
        </w:rPr>
        <w:t xml:space="preserve">In the Habitability example we have only two tiers – but in practice the pattern could be applied to multiple tiers, with second tier decision services calling third tier services, and so on.  </w:t>
      </w:r>
      <w:r w:rsidR="00277512" w:rsidRPr="00545C83">
        <w:rPr>
          <w:lang w:eastAsia="en-US"/>
        </w:rPr>
        <w:t>The number of tiers</w:t>
      </w:r>
      <w:r w:rsidRPr="00545C83">
        <w:rPr>
          <w:lang w:eastAsia="en-US"/>
        </w:rPr>
        <w:t xml:space="preserve"> depends on project complexity.</w:t>
      </w:r>
    </w:p>
    <w:p w14:paraId="0D321DA0" w14:textId="28B221A9" w:rsidR="00461C8D" w:rsidRPr="00545C83" w:rsidRDefault="00461C8D" w:rsidP="00461C8D">
      <w:pPr>
        <w:rPr>
          <w:lang w:eastAsia="en-US"/>
        </w:rPr>
      </w:pPr>
      <w:r w:rsidRPr="00545C83">
        <w:rPr>
          <w:lang w:eastAsia="en-US"/>
        </w:rPr>
        <w:br w:type="page"/>
      </w:r>
    </w:p>
    <w:p w14:paraId="54C22177" w14:textId="0132F505" w:rsidR="00854D43" w:rsidRPr="00545C83" w:rsidRDefault="00854D43" w:rsidP="00854D43">
      <w:pPr>
        <w:pStyle w:val="Heading2"/>
        <w:numPr>
          <w:ilvl w:val="0"/>
          <w:numId w:val="0"/>
        </w:numPr>
        <w:ind w:left="432" w:hanging="432"/>
      </w:pPr>
      <w:bookmarkStart w:id="388" w:name="_Toc135759365"/>
      <w:r w:rsidRPr="00545C83">
        <w:lastRenderedPageBreak/>
        <w:t>Instructions</w:t>
      </w:r>
      <w:bookmarkEnd w:id="388"/>
    </w:p>
    <w:p w14:paraId="1AEE6815" w14:textId="471BA800" w:rsidR="005255BF" w:rsidRPr="00545C83" w:rsidRDefault="005255BF" w:rsidP="005255BF">
      <w:pPr>
        <w:rPr>
          <w:lang w:eastAsia="en-US"/>
        </w:rPr>
      </w:pPr>
    </w:p>
    <w:p w14:paraId="6980FAF1" w14:textId="6537FD01" w:rsidR="005255BF" w:rsidRPr="00545C83" w:rsidRDefault="00573501" w:rsidP="00573501">
      <w:pPr>
        <w:pStyle w:val="ListParagraph"/>
        <w:numPr>
          <w:ilvl w:val="0"/>
          <w:numId w:val="15"/>
        </w:numPr>
      </w:pPr>
      <w:r w:rsidRPr="00545C83">
        <w:t xml:space="preserve">In </w:t>
      </w:r>
      <w:r>
        <w:t>a new</w:t>
      </w:r>
      <w:r w:rsidRPr="00545C83">
        <w:t xml:space="preserve"> Chrome or Safari </w:t>
      </w:r>
      <w:r>
        <w:t>browser</w:t>
      </w:r>
      <w:r w:rsidR="005255BF" w:rsidRPr="00545C83">
        <w:t xml:space="preserve"> open the web site </w:t>
      </w:r>
      <w:hyperlink r:id="rId55">
        <w:r w:rsidR="005255BF" w:rsidRPr="00545C83">
          <w:rPr>
            <w:rStyle w:val="Hyperlink"/>
          </w:rPr>
          <w:t>https://sandbox.kie.org/</w:t>
        </w:r>
      </w:hyperlink>
      <w:r w:rsidR="005255BF" w:rsidRPr="00545C83">
        <w:br/>
      </w:r>
    </w:p>
    <w:p w14:paraId="1427D54E" w14:textId="77777777" w:rsidR="005255BF" w:rsidRPr="00545C83" w:rsidRDefault="005255BF" w:rsidP="005255BF">
      <w:pPr>
        <w:pStyle w:val="ListParagraph"/>
        <w:numPr>
          <w:ilvl w:val="0"/>
          <w:numId w:val="15"/>
        </w:numPr>
      </w:pPr>
      <w:r w:rsidRPr="00545C83">
        <w:t xml:space="preserve">Click on </w:t>
      </w:r>
      <w:r w:rsidRPr="00545C83">
        <w:rPr>
          <w:b/>
          <w:bCs/>
        </w:rPr>
        <w:t>New Decision</w:t>
      </w:r>
      <w:r w:rsidRPr="00545C83">
        <w:t xml:space="preserve">. </w:t>
      </w:r>
    </w:p>
    <w:p w14:paraId="14D4F7D3" w14:textId="493417B1" w:rsidR="00FB24BD" w:rsidRPr="00545C83" w:rsidRDefault="005255BF" w:rsidP="00FB24BD">
      <w:pPr>
        <w:pStyle w:val="ListParagraph"/>
        <w:numPr>
          <w:ilvl w:val="0"/>
          <w:numId w:val="1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733CB902" wp14:editId="7B9264B4">
            <wp:extent cx="1028844" cy="276264"/>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E7DCA6C" w14:textId="77777777" w:rsidR="00FB24BD" w:rsidRPr="00545C83" w:rsidRDefault="00FB24BD" w:rsidP="00FB24BD">
      <w:pPr>
        <w:pStyle w:val="ListParagraph"/>
      </w:pPr>
    </w:p>
    <w:p w14:paraId="3C184501" w14:textId="2E9A9BB1" w:rsidR="005255BF" w:rsidRPr="00545C83" w:rsidRDefault="00FB24BD" w:rsidP="005255BF">
      <w:pPr>
        <w:pStyle w:val="ListParagraph"/>
        <w:numPr>
          <w:ilvl w:val="0"/>
          <w:numId w:val="15"/>
        </w:numPr>
      </w:pPr>
      <w:r w:rsidRPr="00545C83">
        <w:t xml:space="preserve">Select file: </w:t>
      </w:r>
      <w:r w:rsidR="00606192">
        <w:rPr>
          <w:i/>
          <w:iCs/>
        </w:rPr>
        <w:t>L</w:t>
      </w:r>
      <w:r w:rsidRPr="00545C83">
        <w:rPr>
          <w:i/>
          <w:iCs/>
        </w:rPr>
        <w:t>ab03</w:t>
      </w:r>
      <w:r w:rsidRPr="00545C83">
        <w:t>/</w:t>
      </w:r>
      <w:proofErr w:type="spellStart"/>
      <w:r w:rsidR="006166AB">
        <w:rPr>
          <w:i/>
          <w:iCs/>
        </w:rPr>
        <w:t>PlanetDataType</w:t>
      </w:r>
      <w:r w:rsidRPr="00545C83">
        <w:rPr>
          <w:i/>
          <w:iCs/>
        </w:rPr>
        <w:t>.dmn</w:t>
      </w:r>
      <w:proofErr w:type="spellEnd"/>
    </w:p>
    <w:p w14:paraId="62A743A4" w14:textId="77777777" w:rsidR="00E23B85" w:rsidRPr="00545C83" w:rsidRDefault="00E23B85" w:rsidP="00E23B85"/>
    <w:p w14:paraId="559DE924" w14:textId="4C89B4A9" w:rsidR="006166AB" w:rsidRDefault="00E23B85" w:rsidP="006166AB">
      <w:pPr>
        <w:pStyle w:val="ListParagraph"/>
        <w:numPr>
          <w:ilvl w:val="0"/>
          <w:numId w:val="15"/>
        </w:numPr>
      </w:pPr>
      <w:r w:rsidRPr="00545C83">
        <w:t xml:space="preserve">Repeat steps 3 and 4 for </w:t>
      </w:r>
      <w:r w:rsidR="006166AB">
        <w:t xml:space="preserve">the following </w:t>
      </w:r>
      <w:r w:rsidRPr="00545C83">
        <w:t>files:</w:t>
      </w:r>
    </w:p>
    <w:p w14:paraId="7B32596F" w14:textId="075709C2" w:rsidR="006166AB" w:rsidRPr="00545C83" w:rsidRDefault="006166AB" w:rsidP="006166AB">
      <w:pPr>
        <w:ind w:left="720"/>
      </w:pPr>
      <w:r w:rsidRPr="006166AB">
        <w:rPr>
          <w:i/>
          <w:iCs/>
        </w:rPr>
        <w:t>Lab03</w:t>
      </w:r>
      <w:r w:rsidRPr="00545C83">
        <w:t>/</w:t>
      </w:r>
      <w:proofErr w:type="spellStart"/>
      <w:r w:rsidRPr="006166AB">
        <w:rPr>
          <w:i/>
          <w:iCs/>
        </w:rPr>
        <w:t>SurfaceDS.dmn</w:t>
      </w:r>
      <w:proofErr w:type="spellEnd"/>
    </w:p>
    <w:p w14:paraId="4732623D" w14:textId="193C4B6A" w:rsidR="00FB24BD" w:rsidRPr="00545C83" w:rsidRDefault="00606192" w:rsidP="006166AB">
      <w:pPr>
        <w:ind w:firstLine="720"/>
      </w:pPr>
      <w:r w:rsidRPr="006166AB">
        <w:rPr>
          <w:i/>
          <w:iCs/>
        </w:rPr>
        <w:t>L</w:t>
      </w:r>
      <w:r w:rsidR="00FB24BD" w:rsidRPr="006166AB">
        <w:rPr>
          <w:i/>
          <w:iCs/>
        </w:rPr>
        <w:t>ab03</w:t>
      </w:r>
      <w:r w:rsidR="00FB24BD" w:rsidRPr="00545C83">
        <w:t>/</w:t>
      </w:r>
      <w:proofErr w:type="spellStart"/>
      <w:r w:rsidR="00FB24BD" w:rsidRPr="006166AB">
        <w:rPr>
          <w:i/>
          <w:iCs/>
        </w:rPr>
        <w:t>AtmosphereDS.dmn</w:t>
      </w:r>
      <w:proofErr w:type="spellEnd"/>
    </w:p>
    <w:p w14:paraId="64721F76" w14:textId="61D134A2" w:rsidR="00FB24BD" w:rsidRPr="006166AB" w:rsidRDefault="00606192" w:rsidP="006166AB">
      <w:pPr>
        <w:ind w:firstLine="720"/>
        <w:rPr>
          <w:i/>
          <w:iCs/>
        </w:rPr>
      </w:pPr>
      <w:r w:rsidRPr="006166AB">
        <w:rPr>
          <w:i/>
          <w:iCs/>
        </w:rPr>
        <w:t>L</w:t>
      </w:r>
      <w:r w:rsidR="00FB24BD" w:rsidRPr="006166AB">
        <w:rPr>
          <w:i/>
          <w:iCs/>
        </w:rPr>
        <w:t>ab03</w:t>
      </w:r>
      <w:r w:rsidR="00FB24BD" w:rsidRPr="00545C83">
        <w:t>/</w:t>
      </w:r>
      <w:r w:rsidRPr="006166AB">
        <w:rPr>
          <w:i/>
          <w:iCs/>
        </w:rPr>
        <w:t>Lab03</w:t>
      </w:r>
      <w:r w:rsidR="00FB24BD" w:rsidRPr="006166AB">
        <w:rPr>
          <w:i/>
          <w:iCs/>
        </w:rPr>
        <w:t>.dmn</w:t>
      </w:r>
    </w:p>
    <w:p w14:paraId="5D112559" w14:textId="51671016" w:rsidR="00E23B85" w:rsidRPr="00545C83" w:rsidRDefault="00E23B85" w:rsidP="00E23B85">
      <w:pPr>
        <w:pStyle w:val="ListParagraph"/>
        <w:ind w:left="1440"/>
        <w:contextualSpacing w:val="0"/>
        <w:rPr>
          <w:i/>
          <w:iCs/>
        </w:rPr>
      </w:pPr>
    </w:p>
    <w:p w14:paraId="5ACE718E" w14:textId="07EFD3FF" w:rsidR="00E23B85" w:rsidRPr="00545C83" w:rsidRDefault="583AB42E">
      <w:pPr>
        <w:pStyle w:val="ListParagraph"/>
        <w:numPr>
          <w:ilvl w:val="0"/>
          <w:numId w:val="15"/>
        </w:numPr>
        <w:rPr>
          <w:del w:id="389" w:author="NIGEL CROWTHER" w:date="2023-05-10T16:05:00Z"/>
        </w:rPr>
        <w:pPrChange w:id="390" w:author="Nigel Crowther1" w:date="2023-05-11T09:45:00Z">
          <w:pPr>
            <w:pStyle w:val="ListParagraph"/>
            <w:numPr>
              <w:numId w:val="4"/>
            </w:numPr>
            <w:ind w:hanging="360"/>
          </w:pPr>
        </w:pPrChange>
      </w:pPr>
      <w:r>
        <w:t xml:space="preserve">Within </w:t>
      </w:r>
      <w:r w:rsidRPr="00E91A21">
        <w:rPr>
          <w:i/>
          <w:iCs/>
        </w:rPr>
        <w:t>Lab03</w:t>
      </w:r>
      <w:r>
        <w:t xml:space="preserve">, Select </w:t>
      </w:r>
      <w:r w:rsidRPr="00E91A21">
        <w:rPr>
          <w:rStyle w:val="Strong"/>
          <w:rFonts w:ascii="Red Hat Text" w:hAnsi="Red Hat Text"/>
          <w:color w:val="252525"/>
          <w:sz w:val="27"/>
          <w:szCs w:val="27"/>
        </w:rPr>
        <w:t xml:space="preserve">Included Models </w:t>
      </w:r>
      <w:r w:rsidRPr="00E91A21">
        <w:rPr>
          <w:rStyle w:val="Strong"/>
          <w:rFonts w:ascii="Red Hat Text" w:hAnsi="Red Hat Text"/>
          <w:b w:val="0"/>
          <w:bCs w:val="0"/>
          <w:color w:val="252525"/>
          <w:sz w:val="27"/>
          <w:szCs w:val="27"/>
        </w:rPr>
        <w:t>tab</w:t>
      </w:r>
      <w:ins w:id="391" w:author="NIGEL CROWTHER" w:date="2023-05-10T16:05:00Z">
        <w:r w:rsidRPr="00E91A21">
          <w:rPr>
            <w:rStyle w:val="Strong"/>
            <w:rFonts w:ascii="Red Hat Text" w:hAnsi="Red Hat Text"/>
            <w:b w:val="0"/>
            <w:bCs w:val="0"/>
            <w:color w:val="252525"/>
            <w:sz w:val="27"/>
            <w:szCs w:val="27"/>
          </w:rPr>
          <w:t>.</w:t>
        </w:r>
      </w:ins>
      <w:del w:id="392" w:author="NIGEL CROWTHER" w:date="2023-05-10T16:05:00Z">
        <w:r w:rsidR="00E23B85" w:rsidDel="583AB42E">
          <w:delText>, and then click </w:delText>
        </w:r>
        <w:r w:rsidR="00E23B85" w:rsidRPr="00E91A21" w:rsidDel="583AB42E">
          <w:rPr>
            <w:rStyle w:val="Strong"/>
            <w:rFonts w:ascii="Red Hat Text" w:hAnsi="Red Hat Text"/>
            <w:color w:val="252525"/>
            <w:sz w:val="27"/>
            <w:szCs w:val="27"/>
          </w:rPr>
          <w:delText>Include Model</w:delText>
        </w:r>
        <w:r w:rsidR="00E23B85" w:rsidDel="583AB42E">
          <w:delText xml:space="preserve">  </w:delText>
        </w:r>
      </w:del>
    </w:p>
    <w:p w14:paraId="0B5A43DE" w14:textId="042E6230" w:rsidR="00E23B85" w:rsidDel="00E91A21" w:rsidRDefault="00E23B85">
      <w:pPr>
        <w:pStyle w:val="ListParagraph"/>
        <w:numPr>
          <w:ilvl w:val="0"/>
          <w:numId w:val="15"/>
        </w:numPr>
        <w:rPr>
          <w:del w:id="393" w:author="NIGEL CROWTHER" w:date="2023-05-10T16:05:00Z"/>
        </w:rPr>
        <w:pPrChange w:id="394" w:author="Nigel Crowther1" w:date="2023-05-11T09:45:00Z">
          <w:pPr>
            <w:pStyle w:val="ListParagraph"/>
            <w:numPr>
              <w:numId w:val="4"/>
            </w:numPr>
            <w:ind w:hanging="360"/>
          </w:pPr>
        </w:pPrChange>
      </w:pPr>
      <w:r w:rsidRPr="00545C83">
        <w:rPr>
          <w:noProof/>
        </w:rPr>
        <w:drawing>
          <wp:inline distT="0" distB="0" distL="0" distR="0" wp14:anchorId="699DD903" wp14:editId="679B2C44">
            <wp:extent cx="3056861" cy="1293288"/>
            <wp:effectExtent l="228600" t="152400" r="163195" b="1739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02797EEB" w14:textId="77777777" w:rsidR="00E91A21" w:rsidRPr="00545C83" w:rsidRDefault="00E91A21">
      <w:pPr>
        <w:pStyle w:val="ListParagraph"/>
        <w:numPr>
          <w:ilvl w:val="0"/>
          <w:numId w:val="15"/>
        </w:numPr>
        <w:rPr>
          <w:ins w:id="395" w:author="Nigel Crowther1" w:date="2023-05-11T09:45:00Z"/>
        </w:rPr>
        <w:pPrChange w:id="396" w:author="Nigel Crowther1" w:date="2023-05-11T09:45:00Z">
          <w:pPr/>
        </w:pPrChange>
      </w:pPr>
    </w:p>
    <w:p w14:paraId="06F1CE37" w14:textId="6BCF626C" w:rsidR="00501564" w:rsidRPr="00545C83" w:rsidRDefault="583AB42E">
      <w:pPr>
        <w:pStyle w:val="ListParagraph"/>
        <w:numPr>
          <w:ilvl w:val="0"/>
          <w:numId w:val="15"/>
        </w:numPr>
        <w:pPrChange w:id="397" w:author="Nigel Crowther1" w:date="2023-05-11T09:45:00Z">
          <w:pPr>
            <w:pStyle w:val="ListParagraph"/>
            <w:numPr>
              <w:numId w:val="4"/>
            </w:numPr>
            <w:ind w:hanging="360"/>
          </w:pPr>
        </w:pPrChange>
      </w:pPr>
      <w:r>
        <w:t>You should see the Planet datatype and both decision services are included:</w:t>
      </w:r>
    </w:p>
    <w:p w14:paraId="3AD209C2" w14:textId="4C30482E" w:rsidR="00501564" w:rsidRPr="00545C83" w:rsidRDefault="00615DAA" w:rsidP="00501564">
      <w:pPr>
        <w:pStyle w:val="ListParagraph"/>
        <w:ind w:left="0"/>
        <w:contextualSpacing w:val="0"/>
      </w:pPr>
      <w:r w:rsidRPr="00615DAA">
        <w:rPr>
          <w:noProof/>
        </w:rPr>
        <w:drawing>
          <wp:inline distT="0" distB="0" distL="0" distR="0" wp14:anchorId="734DDE01" wp14:editId="47FE98BD">
            <wp:extent cx="6188710" cy="2268220"/>
            <wp:effectExtent l="228600" t="228600" r="212090" b="2082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2268220"/>
                    </a:xfrm>
                    <a:prstGeom prst="rect">
                      <a:avLst/>
                    </a:prstGeom>
                    <a:effectLst>
                      <a:glow rad="228600">
                        <a:schemeClr val="accent1">
                          <a:satMod val="175000"/>
                          <a:alpha val="40000"/>
                        </a:schemeClr>
                      </a:glow>
                    </a:effectLst>
                  </pic:spPr>
                </pic:pic>
              </a:graphicData>
            </a:graphic>
          </wp:inline>
        </w:drawing>
      </w:r>
    </w:p>
    <w:p w14:paraId="0AA8C17E" w14:textId="0713ADD5" w:rsidR="00E23B85" w:rsidRPr="00545C83" w:rsidRDefault="00E23B85" w:rsidP="00E23B85">
      <w:pPr>
        <w:pStyle w:val="ListParagraph"/>
        <w:ind w:left="1440"/>
        <w:contextualSpacing w:val="0"/>
        <w:rPr>
          <w:i/>
          <w:iCs/>
        </w:rPr>
      </w:pPr>
    </w:p>
    <w:p w14:paraId="7C9D5125" w14:textId="36CCA11B" w:rsidR="005B2F0F" w:rsidRPr="00E91A21" w:rsidRDefault="583AB42E">
      <w:pPr>
        <w:pStyle w:val="ListParagraph"/>
        <w:numPr>
          <w:ilvl w:val="0"/>
          <w:numId w:val="15"/>
        </w:numPr>
        <w:rPr>
          <w:i/>
          <w:iCs/>
        </w:rPr>
        <w:pPrChange w:id="398" w:author="Nigel Crowther1" w:date="2023-05-11T09:45:00Z">
          <w:pPr>
            <w:pStyle w:val="ListParagraph"/>
            <w:numPr>
              <w:numId w:val="4"/>
            </w:numPr>
            <w:ind w:hanging="360"/>
          </w:pPr>
        </w:pPrChange>
      </w:pPr>
      <w:r>
        <w:t>Select the</w:t>
      </w:r>
      <w:r w:rsidRPr="00E91A21">
        <w:rPr>
          <w:i/>
          <w:iCs/>
        </w:rPr>
        <w:t xml:space="preserve"> Editor tab.  </w:t>
      </w:r>
      <w:r>
        <w:t>You should see the following:</w:t>
      </w:r>
    </w:p>
    <w:p w14:paraId="621FBF52" w14:textId="77777777" w:rsidR="00A556D1" w:rsidRPr="00545C83" w:rsidRDefault="005B2F0F" w:rsidP="005B2F0F">
      <w:r w:rsidRPr="00545C83">
        <w:rPr>
          <w:noProof/>
        </w:rPr>
        <w:lastRenderedPageBreak/>
        <w:drawing>
          <wp:inline distT="0" distB="0" distL="0" distR="0" wp14:anchorId="7D464D39" wp14:editId="728F1220">
            <wp:extent cx="4938037" cy="2684862"/>
            <wp:effectExtent l="228600" t="228600" r="205740" b="2108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47072" cy="2689774"/>
                    </a:xfrm>
                    <a:prstGeom prst="rect">
                      <a:avLst/>
                    </a:prstGeom>
                    <a:effectLst>
                      <a:glow rad="228600">
                        <a:schemeClr val="accent1">
                          <a:satMod val="175000"/>
                          <a:alpha val="40000"/>
                        </a:schemeClr>
                      </a:glow>
                    </a:effectLst>
                  </pic:spPr>
                </pic:pic>
              </a:graphicData>
            </a:graphic>
          </wp:inline>
        </w:drawing>
      </w:r>
    </w:p>
    <w:p w14:paraId="0D6819F4" w14:textId="2639457F" w:rsidR="00AE2E1F" w:rsidRDefault="583AB42E">
      <w:pPr>
        <w:pStyle w:val="ListParagraph"/>
        <w:numPr>
          <w:ilvl w:val="0"/>
          <w:numId w:val="15"/>
        </w:numPr>
        <w:pPrChange w:id="399" w:author="Nigel Crowther1" w:date="2023-05-11T09:45:00Z">
          <w:pPr>
            <w:pStyle w:val="ListParagraph"/>
            <w:numPr>
              <w:numId w:val="4"/>
            </w:numPr>
            <w:ind w:hanging="360"/>
          </w:pPr>
        </w:pPrChange>
      </w:pPr>
      <w:r>
        <w:t xml:space="preserve">Edit </w:t>
      </w:r>
      <w:r w:rsidRPr="00E91A21">
        <w:rPr>
          <w:i/>
          <w:iCs/>
        </w:rPr>
        <w:t>Atmosphere</w:t>
      </w:r>
      <w:r>
        <w:t xml:space="preserve"> Decision.  You should see it calls the </w:t>
      </w:r>
      <w:r w:rsidRPr="00E91A21">
        <w:rPr>
          <w:i/>
          <w:iCs/>
        </w:rPr>
        <w:t>DS1.AtmosphereDS</w:t>
      </w:r>
      <w:r>
        <w:t xml:space="preserve"> decision service:</w:t>
      </w:r>
    </w:p>
    <w:p w14:paraId="51451A4F" w14:textId="18D0C5EA" w:rsidR="00AE2E1F" w:rsidRDefault="00AE2E1F" w:rsidP="00AE2E1F">
      <w:r w:rsidRPr="00AE2E1F">
        <w:rPr>
          <w:noProof/>
        </w:rPr>
        <w:drawing>
          <wp:inline distT="0" distB="0" distL="0" distR="0" wp14:anchorId="45AE031A" wp14:editId="08F5F330">
            <wp:extent cx="2686050" cy="1234131"/>
            <wp:effectExtent l="228600" t="228600" r="209550" b="21399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00621" cy="1240826"/>
                    </a:xfrm>
                    <a:prstGeom prst="rect">
                      <a:avLst/>
                    </a:prstGeom>
                    <a:effectLst>
                      <a:glow rad="228600">
                        <a:schemeClr val="accent1">
                          <a:satMod val="175000"/>
                          <a:alpha val="40000"/>
                        </a:schemeClr>
                      </a:glow>
                    </a:effectLst>
                  </pic:spPr>
                </pic:pic>
              </a:graphicData>
            </a:graphic>
          </wp:inline>
        </w:drawing>
      </w:r>
    </w:p>
    <w:p w14:paraId="40DC1A64" w14:textId="474A2E2B" w:rsidR="005B2F0F" w:rsidRPr="00545C83" w:rsidRDefault="583AB42E">
      <w:pPr>
        <w:pStyle w:val="ListParagraph"/>
        <w:numPr>
          <w:ilvl w:val="0"/>
          <w:numId w:val="15"/>
        </w:numPr>
        <w:pPrChange w:id="400" w:author="Nigel Crowther1" w:date="2023-05-11T09:45:00Z">
          <w:pPr>
            <w:pStyle w:val="ListParagraph"/>
            <w:numPr>
              <w:numId w:val="4"/>
            </w:numPr>
            <w:ind w:hanging="360"/>
          </w:pPr>
        </w:pPrChange>
      </w:pPr>
      <w:r>
        <w:t xml:space="preserve">Edit </w:t>
      </w:r>
      <w:r w:rsidRPr="00E91A21">
        <w:rPr>
          <w:i/>
          <w:iCs/>
        </w:rPr>
        <w:t>Surface</w:t>
      </w:r>
      <w:r>
        <w:t xml:space="preserve"> Decision.  You should see it calls the </w:t>
      </w:r>
      <w:r w:rsidRPr="00E91A21">
        <w:rPr>
          <w:i/>
          <w:iCs/>
        </w:rPr>
        <w:t>DS2.SurfaceDS</w:t>
      </w:r>
      <w:r>
        <w:t xml:space="preserve"> decision service:</w:t>
      </w:r>
    </w:p>
    <w:p w14:paraId="1AAEACD2" w14:textId="784E9678" w:rsidR="005B2F0F" w:rsidRPr="00545C83" w:rsidRDefault="005B2F0F" w:rsidP="005B2F0F">
      <w:r w:rsidRPr="00545C83">
        <w:rPr>
          <w:noProof/>
        </w:rPr>
        <w:drawing>
          <wp:inline distT="0" distB="0" distL="0" distR="0" wp14:anchorId="2811981E" wp14:editId="29D6A6E1">
            <wp:extent cx="2642191" cy="1301378"/>
            <wp:effectExtent l="228600" t="228600" r="215900" b="2038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46265" cy="1303385"/>
                    </a:xfrm>
                    <a:prstGeom prst="rect">
                      <a:avLst/>
                    </a:prstGeom>
                    <a:effectLst>
                      <a:glow rad="228600">
                        <a:schemeClr val="accent1">
                          <a:satMod val="175000"/>
                          <a:alpha val="40000"/>
                        </a:schemeClr>
                      </a:glow>
                    </a:effectLst>
                  </pic:spPr>
                </pic:pic>
              </a:graphicData>
            </a:graphic>
          </wp:inline>
        </w:drawing>
      </w:r>
    </w:p>
    <w:p w14:paraId="38666842" w14:textId="3AD45373" w:rsidR="00D43BE5" w:rsidRDefault="583AB42E">
      <w:pPr>
        <w:pStyle w:val="ListParagraph"/>
        <w:numPr>
          <w:ilvl w:val="0"/>
          <w:numId w:val="15"/>
        </w:numPr>
        <w:pPrChange w:id="401" w:author="Nigel Crowther1" w:date="2023-05-11T09:45:00Z">
          <w:pPr>
            <w:pStyle w:val="ListParagraph"/>
            <w:numPr>
              <w:numId w:val="4"/>
            </w:numPr>
            <w:ind w:hanging="360"/>
          </w:pPr>
        </w:pPrChange>
      </w:pPr>
      <w:r>
        <w:t xml:space="preserve">Press the </w:t>
      </w:r>
      <w:r w:rsidRPr="00E91A21">
        <w:rPr>
          <w:i/>
          <w:iCs/>
        </w:rPr>
        <w:t>Run</w:t>
      </w:r>
      <w:r>
        <w:t xml:space="preserve"> </w:t>
      </w:r>
      <w:del w:id="402" w:author="Reinhold Engelbrecht" w:date="2023-05-10T11:52:00Z">
        <w:r w:rsidR="00A556D1" w:rsidDel="583AB42E">
          <w:delText>button</w:delText>
        </w:r>
      </w:del>
      <w:ins w:id="403" w:author="Reinhold Engelbrecht" w:date="2023-05-10T11:52:00Z">
        <w:r>
          <w:t>button.</w:t>
        </w:r>
      </w:ins>
    </w:p>
    <w:p w14:paraId="43320BAA" w14:textId="473000B6" w:rsidR="00AE2E1F" w:rsidRDefault="00AE2E1F" w:rsidP="00AE2E1F"/>
    <w:p w14:paraId="17981ACA" w14:textId="41487499" w:rsidR="00AE2E1F" w:rsidRDefault="00AE2E1F" w:rsidP="00AE2E1F"/>
    <w:p w14:paraId="13ADFAC9" w14:textId="77777777" w:rsidR="00AE2E1F" w:rsidRDefault="00AE2E1F" w:rsidP="00AE2E1F"/>
    <w:p w14:paraId="0A9F713D" w14:textId="4027EC42" w:rsidR="00AE2E1F" w:rsidRDefault="00AE2E1F" w:rsidP="00AE2E1F">
      <w:pPr>
        <w:pStyle w:val="ListParagraph"/>
      </w:pPr>
    </w:p>
    <w:p w14:paraId="569F6E47" w14:textId="3D566C84" w:rsidR="00AE2E1F" w:rsidRDefault="00AE2E1F" w:rsidP="00AE2E1F">
      <w:pPr>
        <w:pStyle w:val="ListParagraph"/>
      </w:pPr>
    </w:p>
    <w:p w14:paraId="378DCBCF" w14:textId="55D0A575" w:rsidR="00AE2E1F" w:rsidRDefault="00AE2E1F" w:rsidP="00AE2E1F">
      <w:pPr>
        <w:pStyle w:val="ListParagraph"/>
      </w:pPr>
    </w:p>
    <w:p w14:paraId="40684A80" w14:textId="7BFEF7E6" w:rsidR="00AE2E1F" w:rsidRDefault="00AE2E1F" w:rsidP="00AE2E1F">
      <w:pPr>
        <w:pStyle w:val="ListParagraph"/>
      </w:pPr>
    </w:p>
    <w:p w14:paraId="7F7925DE" w14:textId="65AEA477" w:rsidR="00AE2E1F" w:rsidRDefault="00AE2E1F" w:rsidP="00AE2E1F">
      <w:pPr>
        <w:pStyle w:val="ListParagraph"/>
      </w:pPr>
    </w:p>
    <w:p w14:paraId="77E85BF1" w14:textId="77777777" w:rsidR="00AE2E1F" w:rsidRPr="00545C83" w:rsidRDefault="00AE2E1F" w:rsidP="00AE2E1F">
      <w:pPr>
        <w:pStyle w:val="ListParagraph"/>
      </w:pPr>
    </w:p>
    <w:p w14:paraId="4487F636" w14:textId="2DC138F4" w:rsidR="00AE2E1F" w:rsidRDefault="583AB42E">
      <w:pPr>
        <w:pStyle w:val="ListParagraph"/>
        <w:numPr>
          <w:ilvl w:val="0"/>
          <w:numId w:val="15"/>
        </w:numPr>
        <w:pPrChange w:id="404" w:author="Nigel Crowther1" w:date="2023-05-11T09:45:00Z">
          <w:pPr>
            <w:pStyle w:val="ListParagraph"/>
            <w:numPr>
              <w:numId w:val="4"/>
            </w:numPr>
            <w:ind w:hanging="360"/>
          </w:pPr>
        </w:pPrChange>
      </w:pPr>
      <w:r>
        <w:lastRenderedPageBreak/>
        <w:t>Test with the values below and check the expected results against the actual results.</w:t>
      </w:r>
    </w:p>
    <w:p w14:paraId="2EFD50CE" w14:textId="77777777" w:rsidR="00AE2E1F" w:rsidRDefault="00AE2E1F" w:rsidP="00AE2E1F"/>
    <w:tbl>
      <w:tblPr>
        <w:tblStyle w:val="TableGrid"/>
        <w:tblW w:w="10173" w:type="dxa"/>
        <w:tblLayout w:type="fixed"/>
        <w:tblLook w:val="04A0" w:firstRow="1" w:lastRow="0" w:firstColumn="1" w:lastColumn="0" w:noHBand="0" w:noVBand="1"/>
      </w:tblPr>
      <w:tblGrid>
        <w:gridCol w:w="3954"/>
        <w:gridCol w:w="4234"/>
        <w:gridCol w:w="1985"/>
      </w:tblGrid>
      <w:tr w:rsidR="00AE2E1F" w14:paraId="008964DD" w14:textId="77777777" w:rsidTr="00D320EE">
        <w:tc>
          <w:tcPr>
            <w:tcW w:w="3954" w:type="dxa"/>
          </w:tcPr>
          <w:p w14:paraId="4711CAD9" w14:textId="77777777" w:rsidR="00AE2E1F" w:rsidRPr="00BF26CA" w:rsidRDefault="00AE2E1F" w:rsidP="00D320EE">
            <w:pPr>
              <w:rPr>
                <w:b/>
                <w:bCs/>
              </w:rPr>
            </w:pPr>
            <w:r w:rsidRPr="00BF26CA">
              <w:rPr>
                <w:b/>
                <w:bCs/>
              </w:rPr>
              <w:t>Surface</w:t>
            </w:r>
          </w:p>
        </w:tc>
        <w:tc>
          <w:tcPr>
            <w:tcW w:w="4234" w:type="dxa"/>
          </w:tcPr>
          <w:p w14:paraId="109FC2C6" w14:textId="77777777" w:rsidR="00AE2E1F" w:rsidRPr="00BF26CA" w:rsidRDefault="00AE2E1F" w:rsidP="00D320EE">
            <w:pPr>
              <w:rPr>
                <w:b/>
                <w:bCs/>
              </w:rPr>
            </w:pPr>
            <w:r w:rsidRPr="00BF26CA">
              <w:rPr>
                <w:b/>
                <w:bCs/>
              </w:rPr>
              <w:t>Atmosphere</w:t>
            </w:r>
          </w:p>
        </w:tc>
        <w:tc>
          <w:tcPr>
            <w:tcW w:w="1985" w:type="dxa"/>
          </w:tcPr>
          <w:p w14:paraId="5BFFD489" w14:textId="77777777" w:rsidR="00AE2E1F" w:rsidRPr="00BF26CA" w:rsidRDefault="00AE2E1F" w:rsidP="00D320EE">
            <w:pPr>
              <w:rPr>
                <w:b/>
                <w:bCs/>
              </w:rPr>
            </w:pPr>
            <w:r w:rsidRPr="00BF26CA">
              <w:rPr>
                <w:b/>
                <w:bCs/>
              </w:rPr>
              <w:t>Habitability</w:t>
            </w:r>
          </w:p>
        </w:tc>
      </w:tr>
      <w:tr w:rsidR="00AE2E1F" w14:paraId="65174273" w14:textId="77777777" w:rsidTr="00D320EE">
        <w:tc>
          <w:tcPr>
            <w:tcW w:w="3954" w:type="dxa"/>
          </w:tcPr>
          <w:tbl>
            <w:tblPr>
              <w:tblStyle w:val="TableGrid"/>
              <w:tblW w:w="3972" w:type="dxa"/>
              <w:tblLayout w:type="fixed"/>
              <w:tblLook w:val="04A0" w:firstRow="1" w:lastRow="0" w:firstColumn="1" w:lastColumn="0" w:noHBand="0" w:noVBand="1"/>
            </w:tblPr>
            <w:tblGrid>
              <w:gridCol w:w="1704"/>
              <w:gridCol w:w="1276"/>
              <w:gridCol w:w="992"/>
            </w:tblGrid>
            <w:tr w:rsidR="00AE2E1F" w14:paraId="3952D97B" w14:textId="77777777" w:rsidTr="00D320EE">
              <w:tc>
                <w:tcPr>
                  <w:tcW w:w="1704" w:type="dxa"/>
                </w:tcPr>
                <w:p w14:paraId="31EF24A3" w14:textId="77777777" w:rsidR="00AE2E1F" w:rsidRPr="00BF26CA" w:rsidRDefault="00AE2E1F" w:rsidP="00D320EE">
                  <w:pPr>
                    <w:rPr>
                      <w:b/>
                      <w:bCs/>
                    </w:rPr>
                  </w:pPr>
                  <w:r w:rsidRPr="00BF26CA">
                    <w:rPr>
                      <w:b/>
                      <w:bCs/>
                    </w:rPr>
                    <w:t>Temperature</w:t>
                  </w:r>
                </w:p>
              </w:tc>
              <w:tc>
                <w:tcPr>
                  <w:tcW w:w="1276" w:type="dxa"/>
                </w:tcPr>
                <w:p w14:paraId="3E5D5D74" w14:textId="77777777" w:rsidR="00AE2E1F" w:rsidRPr="00BF26CA" w:rsidRDefault="00AE2E1F" w:rsidP="00D320EE">
                  <w:pPr>
                    <w:rPr>
                      <w:b/>
                      <w:bCs/>
                    </w:rPr>
                  </w:pPr>
                  <w:r w:rsidRPr="00BF26CA">
                    <w:rPr>
                      <w:b/>
                      <w:bCs/>
                    </w:rPr>
                    <w:t>Pressure</w:t>
                  </w:r>
                </w:p>
              </w:tc>
              <w:tc>
                <w:tcPr>
                  <w:tcW w:w="992" w:type="dxa"/>
                </w:tcPr>
                <w:p w14:paraId="1ED70120" w14:textId="77777777" w:rsidR="00AE2E1F" w:rsidRPr="00BF26CA" w:rsidRDefault="00AE2E1F" w:rsidP="00D320EE">
                  <w:pPr>
                    <w:rPr>
                      <w:b/>
                      <w:bCs/>
                    </w:rPr>
                  </w:pPr>
                  <w:r w:rsidRPr="00BF26CA">
                    <w:rPr>
                      <w:b/>
                      <w:bCs/>
                    </w:rPr>
                    <w:t>Gravity</w:t>
                  </w:r>
                </w:p>
              </w:tc>
            </w:tr>
            <w:tr w:rsidR="00AE2E1F" w14:paraId="5BCB0402" w14:textId="77777777" w:rsidTr="00D320EE">
              <w:tc>
                <w:tcPr>
                  <w:tcW w:w="1704" w:type="dxa"/>
                </w:tcPr>
                <w:p w14:paraId="3A6E07A5" w14:textId="77777777" w:rsidR="00AE2E1F" w:rsidRDefault="00AE2E1F" w:rsidP="00D320EE">
                  <w:r>
                    <w:t>0</w:t>
                  </w:r>
                </w:p>
              </w:tc>
              <w:tc>
                <w:tcPr>
                  <w:tcW w:w="1276" w:type="dxa"/>
                </w:tcPr>
                <w:p w14:paraId="2A28151E" w14:textId="77777777" w:rsidR="00AE2E1F" w:rsidRDefault="00AE2E1F" w:rsidP="00D320EE">
                  <w:r>
                    <w:t>0</w:t>
                  </w:r>
                </w:p>
              </w:tc>
              <w:tc>
                <w:tcPr>
                  <w:tcW w:w="992" w:type="dxa"/>
                </w:tcPr>
                <w:p w14:paraId="5EBEE102" w14:textId="77777777" w:rsidR="00AE2E1F" w:rsidRDefault="00AE2E1F" w:rsidP="00D320EE">
                  <w:r>
                    <w:t>0</w:t>
                  </w:r>
                </w:p>
              </w:tc>
            </w:tr>
            <w:tr w:rsidR="00AE2E1F" w14:paraId="3B33B5DA" w14:textId="77777777" w:rsidTr="00D320EE">
              <w:tc>
                <w:tcPr>
                  <w:tcW w:w="1704" w:type="dxa"/>
                </w:tcPr>
                <w:p w14:paraId="1665AB5A" w14:textId="3DFB0751" w:rsidR="00AE2E1F" w:rsidRDefault="00AE2E1F" w:rsidP="00D320EE">
                  <w:r>
                    <w:t>40</w:t>
                  </w:r>
                </w:p>
              </w:tc>
              <w:tc>
                <w:tcPr>
                  <w:tcW w:w="1276" w:type="dxa"/>
                </w:tcPr>
                <w:p w14:paraId="556B6161" w14:textId="56A5B305" w:rsidR="00AE2E1F" w:rsidRDefault="009714EC" w:rsidP="00D320EE">
                  <w:r>
                    <w:t>10</w:t>
                  </w:r>
                  <w:r w:rsidR="00AE2E1F">
                    <w:t>00</w:t>
                  </w:r>
                </w:p>
              </w:tc>
              <w:tc>
                <w:tcPr>
                  <w:tcW w:w="992" w:type="dxa"/>
                </w:tcPr>
                <w:p w14:paraId="13839D3C" w14:textId="77777777" w:rsidR="00AE2E1F" w:rsidRDefault="00AE2E1F" w:rsidP="00D320EE">
                  <w:r>
                    <w:t>2</w:t>
                  </w:r>
                </w:p>
              </w:tc>
            </w:tr>
            <w:tr w:rsidR="00AE2E1F" w14:paraId="3A2FE927" w14:textId="77777777" w:rsidTr="00D320EE">
              <w:tc>
                <w:tcPr>
                  <w:tcW w:w="1704" w:type="dxa"/>
                </w:tcPr>
                <w:p w14:paraId="49D448BB" w14:textId="77777777" w:rsidR="00AE2E1F" w:rsidRDefault="00AE2E1F" w:rsidP="00D320EE">
                  <w:r>
                    <w:t>25</w:t>
                  </w:r>
                </w:p>
              </w:tc>
              <w:tc>
                <w:tcPr>
                  <w:tcW w:w="1276" w:type="dxa"/>
                </w:tcPr>
                <w:p w14:paraId="6FF71448" w14:textId="5D99A815" w:rsidR="00AE2E1F" w:rsidRDefault="00AE2E1F" w:rsidP="00D320EE">
                  <w:r>
                    <w:t>800</w:t>
                  </w:r>
                </w:p>
              </w:tc>
              <w:tc>
                <w:tcPr>
                  <w:tcW w:w="992" w:type="dxa"/>
                </w:tcPr>
                <w:p w14:paraId="74D21300" w14:textId="77777777" w:rsidR="00AE2E1F" w:rsidRDefault="00AE2E1F" w:rsidP="00D320EE">
                  <w:r>
                    <w:t>1</w:t>
                  </w:r>
                </w:p>
              </w:tc>
            </w:tr>
          </w:tbl>
          <w:p w14:paraId="5B104446" w14:textId="77777777" w:rsidR="00AE2E1F" w:rsidRDefault="00AE2E1F" w:rsidP="00D320EE"/>
        </w:tc>
        <w:tc>
          <w:tcPr>
            <w:tcW w:w="4234" w:type="dxa"/>
          </w:tcPr>
          <w:tbl>
            <w:tblPr>
              <w:tblStyle w:val="TableGrid"/>
              <w:tblW w:w="4271" w:type="dxa"/>
              <w:tblLayout w:type="fixed"/>
              <w:tblLook w:val="04A0" w:firstRow="1" w:lastRow="0" w:firstColumn="1" w:lastColumn="0" w:noHBand="0" w:noVBand="1"/>
            </w:tblPr>
            <w:tblGrid>
              <w:gridCol w:w="1294"/>
              <w:gridCol w:w="1134"/>
              <w:gridCol w:w="1843"/>
            </w:tblGrid>
            <w:tr w:rsidR="00AE2E1F" w14:paraId="23DAD315" w14:textId="77777777" w:rsidTr="00D320EE">
              <w:tc>
                <w:tcPr>
                  <w:tcW w:w="1294" w:type="dxa"/>
                </w:tcPr>
                <w:p w14:paraId="1A1819BC" w14:textId="77777777" w:rsidR="00AE2E1F" w:rsidRPr="00BF26CA" w:rsidRDefault="00AE2E1F" w:rsidP="00D320EE">
                  <w:pPr>
                    <w:rPr>
                      <w:b/>
                      <w:bCs/>
                    </w:rPr>
                  </w:pPr>
                  <w:r w:rsidRPr="00BF26CA">
                    <w:rPr>
                      <w:b/>
                      <w:bCs/>
                    </w:rPr>
                    <w:t>Oxygen</w:t>
                  </w:r>
                </w:p>
              </w:tc>
              <w:tc>
                <w:tcPr>
                  <w:tcW w:w="1134" w:type="dxa"/>
                </w:tcPr>
                <w:p w14:paraId="299FEEC8" w14:textId="77777777" w:rsidR="00AE2E1F" w:rsidRPr="00BF26CA" w:rsidRDefault="00AE2E1F" w:rsidP="00D320EE">
                  <w:pPr>
                    <w:rPr>
                      <w:b/>
                      <w:bCs/>
                    </w:rPr>
                  </w:pPr>
                  <w:r w:rsidRPr="00BF26CA">
                    <w:rPr>
                      <w:b/>
                      <w:bCs/>
                    </w:rPr>
                    <w:t>Methane</w:t>
                  </w:r>
                </w:p>
              </w:tc>
              <w:tc>
                <w:tcPr>
                  <w:tcW w:w="1843" w:type="dxa"/>
                </w:tcPr>
                <w:p w14:paraId="77982BF2" w14:textId="77777777" w:rsidR="00AE2E1F" w:rsidRPr="00BF26CA" w:rsidRDefault="00AE2E1F" w:rsidP="00D320EE">
                  <w:pPr>
                    <w:rPr>
                      <w:b/>
                      <w:bCs/>
                    </w:rPr>
                  </w:pPr>
                  <w:proofErr w:type="spellStart"/>
                  <w:r w:rsidRPr="00BF26CA">
                    <w:rPr>
                      <w:b/>
                      <w:bCs/>
                    </w:rPr>
                    <w:t>CarbonDioxi</w:t>
                  </w:r>
                  <w:r>
                    <w:rPr>
                      <w:b/>
                      <w:bCs/>
                    </w:rPr>
                    <w:t>d</w:t>
                  </w:r>
                  <w:r w:rsidRPr="00BF26CA">
                    <w:rPr>
                      <w:b/>
                      <w:bCs/>
                    </w:rPr>
                    <w:t>e</w:t>
                  </w:r>
                  <w:proofErr w:type="spellEnd"/>
                </w:p>
              </w:tc>
            </w:tr>
            <w:tr w:rsidR="00AE2E1F" w14:paraId="33011381" w14:textId="77777777" w:rsidTr="00D320EE">
              <w:tc>
                <w:tcPr>
                  <w:tcW w:w="1294" w:type="dxa"/>
                </w:tcPr>
                <w:p w14:paraId="1CE0A353" w14:textId="77777777" w:rsidR="00AE2E1F" w:rsidRDefault="00AE2E1F" w:rsidP="00D320EE">
                  <w:r>
                    <w:t>0</w:t>
                  </w:r>
                </w:p>
              </w:tc>
              <w:tc>
                <w:tcPr>
                  <w:tcW w:w="1134" w:type="dxa"/>
                </w:tcPr>
                <w:p w14:paraId="70E660B2" w14:textId="77777777" w:rsidR="00AE2E1F" w:rsidRDefault="00AE2E1F" w:rsidP="00D320EE">
                  <w:r>
                    <w:t>0</w:t>
                  </w:r>
                </w:p>
              </w:tc>
              <w:tc>
                <w:tcPr>
                  <w:tcW w:w="1843" w:type="dxa"/>
                </w:tcPr>
                <w:p w14:paraId="511879AF" w14:textId="77777777" w:rsidR="00AE2E1F" w:rsidRDefault="00AE2E1F" w:rsidP="00D320EE">
                  <w:r>
                    <w:t>0</w:t>
                  </w:r>
                </w:p>
              </w:tc>
            </w:tr>
            <w:tr w:rsidR="00AE2E1F" w14:paraId="35CB55D9" w14:textId="77777777" w:rsidTr="00D320EE">
              <w:tc>
                <w:tcPr>
                  <w:tcW w:w="1294" w:type="dxa"/>
                </w:tcPr>
                <w:p w14:paraId="4B56090A" w14:textId="2D669465" w:rsidR="00AE2E1F" w:rsidRDefault="009714EC" w:rsidP="00D320EE">
                  <w:r>
                    <w:t>45</w:t>
                  </w:r>
                </w:p>
              </w:tc>
              <w:tc>
                <w:tcPr>
                  <w:tcW w:w="1134" w:type="dxa"/>
                </w:tcPr>
                <w:p w14:paraId="3EA5A1EB" w14:textId="667F6A3A" w:rsidR="00AE2E1F" w:rsidRDefault="009714EC" w:rsidP="00D320EE">
                  <w:r>
                    <w:t>0</w:t>
                  </w:r>
                </w:p>
              </w:tc>
              <w:tc>
                <w:tcPr>
                  <w:tcW w:w="1843" w:type="dxa"/>
                </w:tcPr>
                <w:p w14:paraId="734193AD" w14:textId="3BEC4AA9" w:rsidR="00AE2E1F" w:rsidRDefault="009714EC" w:rsidP="00D320EE">
                  <w:r>
                    <w:t>5</w:t>
                  </w:r>
                </w:p>
              </w:tc>
            </w:tr>
            <w:tr w:rsidR="00AE2E1F" w14:paraId="3CA5A972" w14:textId="77777777" w:rsidTr="00D320EE">
              <w:tc>
                <w:tcPr>
                  <w:tcW w:w="1294" w:type="dxa"/>
                </w:tcPr>
                <w:p w14:paraId="54A9455D" w14:textId="0C9E7CC8" w:rsidR="00AE2E1F" w:rsidRDefault="00AE2E1F" w:rsidP="00D320EE">
                  <w:r>
                    <w:t>33</w:t>
                  </w:r>
                </w:p>
              </w:tc>
              <w:tc>
                <w:tcPr>
                  <w:tcW w:w="1134" w:type="dxa"/>
                </w:tcPr>
                <w:p w14:paraId="7CD6F153" w14:textId="77777777" w:rsidR="00AE2E1F" w:rsidRDefault="00AE2E1F" w:rsidP="00D320EE">
                  <w:r>
                    <w:t>0</w:t>
                  </w:r>
                </w:p>
              </w:tc>
              <w:tc>
                <w:tcPr>
                  <w:tcW w:w="1843" w:type="dxa"/>
                </w:tcPr>
                <w:p w14:paraId="5CF4F69C" w14:textId="3DB6BAC8" w:rsidR="00AE2E1F" w:rsidRDefault="00AE2E1F" w:rsidP="00D320EE">
                  <w:r>
                    <w:t>1</w:t>
                  </w:r>
                </w:p>
              </w:tc>
            </w:tr>
          </w:tbl>
          <w:p w14:paraId="3A624E09" w14:textId="77777777" w:rsidR="00AE2E1F" w:rsidRDefault="00AE2E1F" w:rsidP="00D320EE"/>
        </w:tc>
        <w:tc>
          <w:tcPr>
            <w:tcW w:w="1985" w:type="dxa"/>
          </w:tcPr>
          <w:tbl>
            <w:tblPr>
              <w:tblStyle w:val="TableGrid"/>
              <w:tblW w:w="2125" w:type="dxa"/>
              <w:tblLayout w:type="fixed"/>
              <w:tblLook w:val="04A0" w:firstRow="1" w:lastRow="0" w:firstColumn="1" w:lastColumn="0" w:noHBand="0" w:noVBand="1"/>
            </w:tblPr>
            <w:tblGrid>
              <w:gridCol w:w="2125"/>
            </w:tblGrid>
            <w:tr w:rsidR="00AE2E1F" w14:paraId="25E75BFC" w14:textId="77777777" w:rsidTr="00D320EE">
              <w:tc>
                <w:tcPr>
                  <w:tcW w:w="2125" w:type="dxa"/>
                </w:tcPr>
                <w:p w14:paraId="68587E04" w14:textId="77777777" w:rsidR="00AE2E1F" w:rsidRDefault="00AE2E1F" w:rsidP="00D320EE"/>
              </w:tc>
            </w:tr>
            <w:tr w:rsidR="00AE2E1F" w14:paraId="74FB6B22" w14:textId="77777777" w:rsidTr="00D320EE">
              <w:tc>
                <w:tcPr>
                  <w:tcW w:w="2125" w:type="dxa"/>
                </w:tcPr>
                <w:p w14:paraId="37C0A80A" w14:textId="77777777" w:rsidR="00AE2E1F" w:rsidRDefault="00AE2E1F" w:rsidP="00D320EE">
                  <w:r>
                    <w:t>Uninhabitable</w:t>
                  </w:r>
                </w:p>
              </w:tc>
            </w:tr>
            <w:tr w:rsidR="00AE2E1F" w14:paraId="6DECC5D9" w14:textId="77777777" w:rsidTr="00D320EE">
              <w:tc>
                <w:tcPr>
                  <w:tcW w:w="2125" w:type="dxa"/>
                </w:tcPr>
                <w:p w14:paraId="6C49FFF2" w14:textId="46325D2C" w:rsidR="00AE2E1F" w:rsidRDefault="009714EC" w:rsidP="00D320EE">
                  <w:r>
                    <w:t>Fair</w:t>
                  </w:r>
                </w:p>
              </w:tc>
            </w:tr>
            <w:tr w:rsidR="00AE2E1F" w14:paraId="4EBC61EB" w14:textId="77777777" w:rsidTr="00D320EE">
              <w:tc>
                <w:tcPr>
                  <w:tcW w:w="2125" w:type="dxa"/>
                </w:tcPr>
                <w:p w14:paraId="2F6EF511" w14:textId="77777777" w:rsidR="00AE2E1F" w:rsidRDefault="00AE2E1F" w:rsidP="00D320EE">
                  <w:r>
                    <w:t>Habitable</w:t>
                  </w:r>
                </w:p>
              </w:tc>
            </w:tr>
          </w:tbl>
          <w:p w14:paraId="2C055EEC" w14:textId="77777777" w:rsidR="00AE2E1F" w:rsidRDefault="00AE2E1F" w:rsidP="00D320EE"/>
        </w:tc>
      </w:tr>
    </w:tbl>
    <w:p w14:paraId="27C1861F" w14:textId="77777777" w:rsidR="004E2E9F" w:rsidRPr="00545C83" w:rsidRDefault="004E2E9F" w:rsidP="004E2E9F">
      <w:pPr>
        <w:rPr>
          <w:lang w:eastAsia="x-none"/>
        </w:rPr>
      </w:pPr>
    </w:p>
    <w:p w14:paraId="01A86652" w14:textId="77777777" w:rsidR="00D43BE5" w:rsidRPr="00545C83" w:rsidRDefault="00D43BE5" w:rsidP="00D43BE5">
      <w:pPr>
        <w:pStyle w:val="ListParagraph"/>
        <w:rPr>
          <w:lang w:eastAsia="x-none"/>
        </w:rPr>
      </w:pPr>
    </w:p>
    <w:p w14:paraId="4DBDB3D2" w14:textId="13F10A60" w:rsidR="00D43BE5" w:rsidRPr="00545C83" w:rsidRDefault="00D43BE5" w:rsidP="001F51EE">
      <w:pPr>
        <w:pStyle w:val="Heading2"/>
        <w:numPr>
          <w:ilvl w:val="0"/>
          <w:numId w:val="0"/>
        </w:numPr>
        <w:ind w:left="432" w:hanging="432"/>
      </w:pPr>
      <w:bookmarkStart w:id="405" w:name="_Toc135759366"/>
      <w:r w:rsidRPr="00545C83">
        <w:t>Conclusion</w:t>
      </w:r>
      <w:bookmarkEnd w:id="405"/>
    </w:p>
    <w:p w14:paraId="2127AEE9" w14:textId="0A6DF6AA" w:rsidR="00D43BE5" w:rsidRPr="00545C83" w:rsidRDefault="00D43BE5" w:rsidP="00D43BE5">
      <w:pPr>
        <w:rPr>
          <w:lang w:eastAsia="x-none"/>
        </w:rPr>
      </w:pPr>
    </w:p>
    <w:p w14:paraId="379C9F51" w14:textId="3B2BA074" w:rsidR="00D43BE5" w:rsidRPr="00545C83" w:rsidRDefault="583AB42E" w:rsidP="00D43BE5">
      <w:pPr>
        <w:rPr>
          <w:ins w:id="406" w:author="NIGEL CROWTHER" w:date="2023-05-10T16:08:00Z"/>
        </w:rPr>
      </w:pPr>
      <w:r>
        <w:t>In this lab we refactored the Habitability rules to call separate decision services.  Separating a single decision into multiple services helps scale your DMN projects.</w:t>
      </w:r>
    </w:p>
    <w:p w14:paraId="73606CB1" w14:textId="3420082C" w:rsidR="583AB42E" w:rsidRDefault="583AB42E" w:rsidP="583AB42E">
      <w:pPr>
        <w:rPr>
          <w:ins w:id="407" w:author="NIGEL CROWTHER" w:date="2023-05-10T16:08:00Z"/>
        </w:rPr>
      </w:pPr>
    </w:p>
    <w:p w14:paraId="7ACB77B1" w14:textId="0A7BE74C" w:rsidR="583AB42E" w:rsidRDefault="583AB42E" w:rsidP="583AB42E">
      <w:pPr>
        <w:rPr>
          <w:lang w:eastAsia="en-US"/>
        </w:rPr>
      </w:pPr>
      <w:ins w:id="408" w:author="NIGEL CROWTHER" w:date="2023-05-10T16:08:00Z">
        <w:r w:rsidRPr="583AB42E">
          <w:rPr>
            <w:lang w:eastAsia="en-US"/>
          </w:rPr>
          <w:t>To continue with the next lab, please reset your environment as described in Appendix B.</w:t>
        </w:r>
      </w:ins>
    </w:p>
    <w:p w14:paraId="39F62115" w14:textId="77777777" w:rsidR="00D43BE5" w:rsidRPr="00545C83" w:rsidRDefault="00D43BE5" w:rsidP="00D43BE5">
      <w:pPr>
        <w:pStyle w:val="ListParagraph"/>
      </w:pPr>
    </w:p>
    <w:p w14:paraId="47D2382E" w14:textId="77777777" w:rsidR="005B2F0F" w:rsidRPr="00545C83" w:rsidRDefault="005B2F0F" w:rsidP="005B2F0F"/>
    <w:p w14:paraId="2B95A51C" w14:textId="26EBDAB2" w:rsidR="005B2F0F" w:rsidRPr="00545C83" w:rsidRDefault="005B2F0F" w:rsidP="005B2F0F"/>
    <w:p w14:paraId="4131B47F" w14:textId="77777777" w:rsidR="005B2F0F" w:rsidRPr="00545C83" w:rsidRDefault="005B2F0F" w:rsidP="005B2F0F"/>
    <w:p w14:paraId="40CBED77" w14:textId="6A61CE49" w:rsidR="009027C9" w:rsidRPr="00545C83" w:rsidRDefault="009027C9" w:rsidP="00E23B85">
      <w:pPr>
        <w:pStyle w:val="ListParagraph"/>
        <w:ind w:left="1440"/>
        <w:contextualSpacing w:val="0"/>
        <w:rPr>
          <w:i/>
          <w:iCs/>
        </w:rPr>
      </w:pPr>
    </w:p>
    <w:p w14:paraId="4533C17A" w14:textId="77777777" w:rsidR="009027C9" w:rsidRPr="00545C83" w:rsidRDefault="009027C9" w:rsidP="00E23B85">
      <w:pPr>
        <w:pStyle w:val="ListParagraph"/>
        <w:ind w:left="1440"/>
        <w:contextualSpacing w:val="0"/>
        <w:rPr>
          <w:i/>
          <w:iCs/>
        </w:rPr>
      </w:pPr>
    </w:p>
    <w:p w14:paraId="04FB3AE4" w14:textId="350EF22E" w:rsidR="00E23B85" w:rsidRPr="00545C83" w:rsidRDefault="00E23B85" w:rsidP="00E23B85">
      <w:pPr>
        <w:pStyle w:val="ListParagraph"/>
        <w:ind w:left="1440"/>
        <w:contextualSpacing w:val="0"/>
        <w:rPr>
          <w:i/>
          <w:iCs/>
        </w:rPr>
      </w:pPr>
    </w:p>
    <w:p w14:paraId="196D8EC7" w14:textId="77777777" w:rsidR="00E23B85" w:rsidRPr="00545C83" w:rsidRDefault="00E23B85" w:rsidP="00E23B85">
      <w:pPr>
        <w:pStyle w:val="ListParagraph"/>
        <w:ind w:left="1440"/>
        <w:contextualSpacing w:val="0"/>
      </w:pPr>
    </w:p>
    <w:p w14:paraId="02A1BFBA" w14:textId="77777777" w:rsidR="00E23B85" w:rsidRPr="00545C83" w:rsidRDefault="00E23B85" w:rsidP="00E23B85">
      <w:pPr>
        <w:pStyle w:val="ListParagraph"/>
      </w:pPr>
    </w:p>
    <w:p w14:paraId="089CCE44" w14:textId="77777777" w:rsidR="00E23B85" w:rsidRPr="00545C83" w:rsidRDefault="00E23B85" w:rsidP="00E23B85"/>
    <w:p w14:paraId="0E5A879F" w14:textId="069C58E5" w:rsidR="00FB24BD" w:rsidRPr="00545C83" w:rsidRDefault="00FB24BD" w:rsidP="00FB24BD">
      <w:pPr>
        <w:pStyle w:val="ListParagraph"/>
      </w:pPr>
    </w:p>
    <w:p w14:paraId="370AFF97" w14:textId="77777777" w:rsidR="00FB24BD" w:rsidRPr="00545C83" w:rsidRDefault="00FB24BD" w:rsidP="00FB24BD">
      <w:pPr>
        <w:pStyle w:val="ListParagraph"/>
      </w:pPr>
    </w:p>
    <w:p w14:paraId="58F8C6DB" w14:textId="77777777" w:rsidR="00FB24BD" w:rsidRPr="00545C83" w:rsidRDefault="00FB24BD" w:rsidP="00FB24BD"/>
    <w:p w14:paraId="0444181C" w14:textId="77777777" w:rsidR="00FB24BD" w:rsidRPr="00545C83" w:rsidRDefault="00FB24BD" w:rsidP="00FB24BD"/>
    <w:p w14:paraId="0B08DA16" w14:textId="77777777" w:rsidR="005255BF" w:rsidRPr="00545C83" w:rsidRDefault="005255BF" w:rsidP="005255BF">
      <w:pPr>
        <w:rPr>
          <w:lang w:eastAsia="en-US"/>
        </w:rPr>
      </w:pPr>
    </w:p>
    <w:p w14:paraId="56A73B3F" w14:textId="1C37AD6D" w:rsidR="00461C8D" w:rsidRPr="00545C83" w:rsidRDefault="00461C8D" w:rsidP="00B245C6">
      <w:pPr>
        <w:pStyle w:val="Heading1"/>
        <w:numPr>
          <w:ilvl w:val="0"/>
          <w:numId w:val="0"/>
        </w:numPr>
        <w:ind w:left="432" w:hanging="432"/>
        <w:rPr>
          <w:lang w:val="en-GB"/>
        </w:rPr>
      </w:pPr>
      <w:bookmarkStart w:id="409" w:name="_Toc130123716"/>
      <w:bookmarkStart w:id="410" w:name="_Toc135759367"/>
      <w:r w:rsidRPr="00545C83">
        <w:rPr>
          <w:lang w:val="en-GB"/>
        </w:rPr>
        <w:lastRenderedPageBreak/>
        <w:t xml:space="preserve">Lab </w:t>
      </w:r>
      <w:r w:rsidR="00B245C6" w:rsidRPr="00545C83">
        <w:rPr>
          <w:lang w:val="en-GB"/>
        </w:rPr>
        <w:t>4</w:t>
      </w:r>
      <w:r w:rsidRPr="00545C83">
        <w:rPr>
          <w:lang w:val="en-GB"/>
        </w:rPr>
        <w:t xml:space="preserve"> – </w:t>
      </w:r>
      <w:r w:rsidR="00B245C6" w:rsidRPr="00545C83">
        <w:rPr>
          <w:lang w:val="en-GB"/>
        </w:rPr>
        <w:t>T</w:t>
      </w:r>
      <w:r w:rsidR="004B6E25" w:rsidRPr="00545C83">
        <w:rPr>
          <w:lang w:val="en-GB"/>
        </w:rPr>
        <w:t xml:space="preserve">he </w:t>
      </w:r>
      <w:r w:rsidR="005C0115">
        <w:rPr>
          <w:lang w:val="en-GB"/>
        </w:rPr>
        <w:t>Index</w:t>
      </w:r>
      <w:r w:rsidRPr="00545C83">
        <w:rPr>
          <w:lang w:val="en-GB"/>
        </w:rPr>
        <w:t xml:space="preserve"> Pattern</w:t>
      </w:r>
      <w:bookmarkEnd w:id="409"/>
      <w:bookmarkEnd w:id="410"/>
    </w:p>
    <w:p w14:paraId="6898BB99" w14:textId="182C0743" w:rsidR="00461C8D" w:rsidRPr="00545C83" w:rsidRDefault="00461C8D" w:rsidP="00461C8D">
      <w:pPr>
        <w:rPr>
          <w:lang w:eastAsia="en-US"/>
        </w:rPr>
      </w:pPr>
    </w:p>
    <w:p w14:paraId="06F44EB5" w14:textId="0F69D4CE" w:rsidR="00854D43" w:rsidRPr="00545C83" w:rsidRDefault="00854D43" w:rsidP="00854D43">
      <w:pPr>
        <w:pStyle w:val="Heading2"/>
        <w:numPr>
          <w:ilvl w:val="0"/>
          <w:numId w:val="0"/>
        </w:numPr>
        <w:ind w:left="432" w:hanging="432"/>
      </w:pPr>
      <w:bookmarkStart w:id="411" w:name="_Toc135759368"/>
      <w:r w:rsidRPr="00545C83">
        <w:t>Introduction</w:t>
      </w:r>
      <w:bookmarkEnd w:id="411"/>
    </w:p>
    <w:p w14:paraId="6C1F4704" w14:textId="77777777" w:rsidR="00854D43" w:rsidRPr="00545C83" w:rsidRDefault="00854D43" w:rsidP="00461C8D">
      <w:pPr>
        <w:rPr>
          <w:lang w:eastAsia="en-US"/>
        </w:rPr>
      </w:pPr>
    </w:p>
    <w:p w14:paraId="4661C302" w14:textId="5DF1B19D" w:rsidR="00461C8D" w:rsidRPr="00545C83" w:rsidRDefault="00C046C0" w:rsidP="00461C8D">
      <w:pPr>
        <w:rPr>
          <w:lang w:eastAsia="en-US"/>
        </w:rPr>
      </w:pPr>
      <w:r>
        <w:rPr>
          <w:lang w:eastAsia="en-US"/>
        </w:rPr>
        <w:t>T</w:t>
      </w:r>
      <w:r w:rsidR="00461C8D" w:rsidRPr="00545C83">
        <w:rPr>
          <w:lang w:eastAsia="en-US"/>
        </w:rPr>
        <w:t>he Divide and Conquer Pattern does not work</w:t>
      </w:r>
      <w:r>
        <w:rPr>
          <w:lang w:eastAsia="en-US"/>
        </w:rPr>
        <w:t xml:space="preserve"> </w:t>
      </w:r>
      <w:r w:rsidR="00461C8D" w:rsidRPr="00545C83">
        <w:rPr>
          <w:lang w:eastAsia="en-US"/>
        </w:rPr>
        <w:t xml:space="preserve">with </w:t>
      </w:r>
      <w:r w:rsidR="005C0115">
        <w:rPr>
          <w:lang w:eastAsia="en-US"/>
        </w:rPr>
        <w:t xml:space="preserve">many rules and </w:t>
      </w:r>
      <w:r w:rsidR="00461C8D" w:rsidRPr="00545C83">
        <w:rPr>
          <w:lang w:eastAsia="en-US"/>
        </w:rPr>
        <w:t xml:space="preserve">few conditions.  </w:t>
      </w:r>
      <w:r w:rsidR="006F2AF5">
        <w:rPr>
          <w:lang w:eastAsia="en-US"/>
        </w:rPr>
        <w:t xml:space="preserve">Use </w:t>
      </w:r>
      <w:r w:rsidR="005C0115">
        <w:rPr>
          <w:lang w:eastAsia="en-US"/>
        </w:rPr>
        <w:t>the Index Pattern</w:t>
      </w:r>
      <w:r w:rsidR="006F2AF5">
        <w:rPr>
          <w:lang w:eastAsia="en-US"/>
        </w:rPr>
        <w:t xml:space="preserve"> for this</w:t>
      </w:r>
      <w:r w:rsidR="005C0115">
        <w:rPr>
          <w:lang w:eastAsia="en-US"/>
        </w:rPr>
        <w:t xml:space="preserve">.  </w:t>
      </w:r>
      <w:r w:rsidR="00461C8D" w:rsidRPr="00545C83">
        <w:rPr>
          <w:lang w:eastAsia="en-US"/>
        </w:rPr>
        <w:t>An example is SWIFT interchange</w:t>
      </w:r>
      <w:r w:rsidR="00D43BE5" w:rsidRPr="00545C83">
        <w:rPr>
          <w:lang w:eastAsia="en-US"/>
        </w:rPr>
        <w:t xml:space="preserve"> rules</w:t>
      </w:r>
      <w:r w:rsidR="00461C8D" w:rsidRPr="00545C83">
        <w:rPr>
          <w:lang w:eastAsia="en-US"/>
        </w:rPr>
        <w:t>.  A simplified SWIFT message is:</w:t>
      </w:r>
    </w:p>
    <w:p w14:paraId="2F83092E" w14:textId="77777777" w:rsidR="00461C8D" w:rsidRPr="00545C83" w:rsidRDefault="00461C8D" w:rsidP="00461C8D">
      <w:pPr>
        <w:rPr>
          <w:lang w:eastAsia="en-US"/>
        </w:rPr>
      </w:pPr>
    </w:p>
    <w:p w14:paraId="5104014D" w14:textId="77777777" w:rsidR="00461C8D" w:rsidRPr="00545C83" w:rsidRDefault="00461C8D" w:rsidP="00461C8D">
      <w:pPr>
        <w:rPr>
          <w:rStyle w:val="hgkelc"/>
        </w:rPr>
      </w:pPr>
      <w:r w:rsidRPr="00545C83">
        <w:rPr>
          <w:rStyle w:val="hgkelc"/>
          <w:b/>
          <w:bCs/>
        </w:rPr>
        <w:t>BIC</w:t>
      </w:r>
      <w:r w:rsidRPr="00545C83">
        <w:rPr>
          <w:rStyle w:val="hgkelc"/>
        </w:rPr>
        <w:t xml:space="preserve"> – A Bank Identifier Code </w:t>
      </w:r>
    </w:p>
    <w:p w14:paraId="21B2CDC7" w14:textId="77777777" w:rsidR="00461C8D" w:rsidRPr="00545C83" w:rsidRDefault="00461C8D" w:rsidP="00461C8D">
      <w:pPr>
        <w:rPr>
          <w:rStyle w:val="hgkelc"/>
        </w:rPr>
      </w:pPr>
      <w:r w:rsidRPr="00545C83">
        <w:rPr>
          <w:rStyle w:val="hgkelc"/>
          <w:b/>
          <w:bCs/>
        </w:rPr>
        <w:t>Receiving Branch</w:t>
      </w:r>
      <w:r w:rsidRPr="00545C83">
        <w:rPr>
          <w:rStyle w:val="hgkelc"/>
        </w:rPr>
        <w:t xml:space="preserve"> – The bank branch </w:t>
      </w:r>
    </w:p>
    <w:p w14:paraId="638D06DC" w14:textId="77777777" w:rsidR="00461C8D" w:rsidRPr="00545C83" w:rsidRDefault="00461C8D" w:rsidP="00461C8D">
      <w:pPr>
        <w:rPr>
          <w:rStyle w:val="hgkelc"/>
        </w:rPr>
      </w:pPr>
      <w:r w:rsidRPr="00545C83">
        <w:rPr>
          <w:rStyle w:val="hgkelc"/>
          <w:b/>
          <w:bCs/>
        </w:rPr>
        <w:t>Message type</w:t>
      </w:r>
      <w:r w:rsidRPr="00545C83">
        <w:rPr>
          <w:rStyle w:val="hgkelc"/>
        </w:rPr>
        <w:t xml:space="preserve"> – The type of payment</w:t>
      </w:r>
    </w:p>
    <w:p w14:paraId="344D0F46" w14:textId="77777777" w:rsidR="00461C8D" w:rsidRPr="00545C83" w:rsidRDefault="00461C8D" w:rsidP="00461C8D">
      <w:pPr>
        <w:rPr>
          <w:rStyle w:val="hgkelc"/>
        </w:rPr>
      </w:pPr>
      <w:r w:rsidRPr="00545C83">
        <w:rPr>
          <w:rStyle w:val="hgkelc"/>
          <w:b/>
          <w:bCs/>
        </w:rPr>
        <w:t>Route</w:t>
      </w:r>
      <w:r w:rsidRPr="00545C83">
        <w:rPr>
          <w:rStyle w:val="hgkelc"/>
        </w:rPr>
        <w:t xml:space="preserve"> – The route the message is sent</w:t>
      </w:r>
    </w:p>
    <w:p w14:paraId="0B4FB2BF" w14:textId="77777777" w:rsidR="00461C8D" w:rsidRPr="00545C83" w:rsidRDefault="00461C8D" w:rsidP="00461C8D">
      <w:pPr>
        <w:rPr>
          <w:rStyle w:val="hgkelc"/>
        </w:rPr>
      </w:pPr>
    </w:p>
    <w:p w14:paraId="213CD243" w14:textId="5BDC18A6" w:rsidR="00461C8D" w:rsidRPr="00545C83" w:rsidRDefault="005C0115" w:rsidP="00461C8D">
      <w:pPr>
        <w:rPr>
          <w:rStyle w:val="hgkelc"/>
        </w:rPr>
      </w:pPr>
      <w:r>
        <w:rPr>
          <w:rStyle w:val="hgkelc"/>
        </w:rPr>
        <w:t>The r</w:t>
      </w:r>
      <w:r w:rsidR="00461C8D" w:rsidRPr="00545C83">
        <w:rPr>
          <w:rStyle w:val="hgkelc"/>
        </w:rPr>
        <w:t xml:space="preserve">ules </w:t>
      </w:r>
      <w:r>
        <w:rPr>
          <w:rStyle w:val="hgkelc"/>
        </w:rPr>
        <w:t xml:space="preserve">below </w:t>
      </w:r>
      <w:r w:rsidR="00461C8D" w:rsidRPr="00545C83">
        <w:rPr>
          <w:rStyle w:val="hgkelc"/>
        </w:rPr>
        <w:t>decide where to route a SWIFT message within the banking network</w:t>
      </w:r>
      <w:r>
        <w:rPr>
          <w:rStyle w:val="hgkelc"/>
        </w:rPr>
        <w:t>:</w:t>
      </w:r>
    </w:p>
    <w:p w14:paraId="355B287C" w14:textId="77777777" w:rsidR="00461C8D" w:rsidRPr="00545C83" w:rsidRDefault="00461C8D" w:rsidP="00461C8D">
      <w:pPr>
        <w:rPr>
          <w:rStyle w:val="hgkelc"/>
        </w:rPr>
      </w:pPr>
      <w:r w:rsidRPr="00545C83">
        <w:rPr>
          <w:rStyle w:val="hgkelc"/>
          <w:noProof/>
        </w:rPr>
        <w:drawing>
          <wp:inline distT="0" distB="0" distL="0" distR="0" wp14:anchorId="19FCB9F9" wp14:editId="0F77514A">
            <wp:extent cx="5962650" cy="1979189"/>
            <wp:effectExtent l="228600" t="228600" r="228600" b="2311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0063" cy="1981650"/>
                    </a:xfrm>
                    <a:prstGeom prst="rect">
                      <a:avLst/>
                    </a:prstGeom>
                    <a:effectLst>
                      <a:glow rad="228600">
                        <a:schemeClr val="accent1">
                          <a:satMod val="175000"/>
                          <a:alpha val="40000"/>
                        </a:schemeClr>
                      </a:glow>
                    </a:effectLst>
                  </pic:spPr>
                </pic:pic>
              </a:graphicData>
            </a:graphic>
          </wp:inline>
        </w:drawing>
      </w:r>
    </w:p>
    <w:p w14:paraId="052CF637" w14:textId="58D2ABE0" w:rsidR="00461C8D" w:rsidRPr="00545C83" w:rsidRDefault="00461C8D" w:rsidP="00461C8D">
      <w:pPr>
        <w:rPr>
          <w:rStyle w:val="hgkelc"/>
        </w:rPr>
      </w:pPr>
      <w:r w:rsidRPr="00545C83">
        <w:rPr>
          <w:rStyle w:val="hgkelc"/>
        </w:rPr>
        <w:t xml:space="preserve">There could be thousands </w:t>
      </w:r>
      <w:r w:rsidR="00C046C0">
        <w:rPr>
          <w:rStyle w:val="hgkelc"/>
        </w:rPr>
        <w:t xml:space="preserve">of </w:t>
      </w:r>
      <w:r w:rsidRPr="00545C83">
        <w:rPr>
          <w:rStyle w:val="hgkelc"/>
        </w:rPr>
        <w:t xml:space="preserve">rules based on </w:t>
      </w:r>
      <w:r w:rsidR="006F2AF5">
        <w:rPr>
          <w:rStyle w:val="hgkelc"/>
        </w:rPr>
        <w:t>just three attributes</w:t>
      </w:r>
      <w:r w:rsidRPr="00545C83">
        <w:rPr>
          <w:rStyle w:val="hgkelc"/>
        </w:rPr>
        <w:t xml:space="preserve"> </w:t>
      </w:r>
      <w:r w:rsidRPr="00545C83">
        <w:rPr>
          <w:rStyle w:val="hgkelc"/>
          <w:i/>
          <w:iCs/>
        </w:rPr>
        <w:t xml:space="preserve">Bic, Branch </w:t>
      </w:r>
      <w:r w:rsidRPr="00545C83">
        <w:rPr>
          <w:rStyle w:val="hgkelc"/>
        </w:rPr>
        <w:t>and</w:t>
      </w:r>
      <w:r w:rsidRPr="00545C83">
        <w:rPr>
          <w:rStyle w:val="hgkelc"/>
          <w:i/>
          <w:iCs/>
        </w:rPr>
        <w:t xml:space="preserve"> Message Type</w:t>
      </w:r>
      <w:r w:rsidRPr="00545C83">
        <w:rPr>
          <w:rStyle w:val="hgkelc"/>
        </w:rPr>
        <w:t>.</w:t>
      </w:r>
    </w:p>
    <w:p w14:paraId="28EE554D" w14:textId="77777777" w:rsidR="00461C8D" w:rsidRPr="00545C83" w:rsidRDefault="00461C8D" w:rsidP="00461C8D">
      <w:pPr>
        <w:rPr>
          <w:rStyle w:val="hgkelc"/>
        </w:rPr>
      </w:pPr>
    </w:p>
    <w:p w14:paraId="5A4B4316" w14:textId="3F959991" w:rsidR="00461C8D" w:rsidRPr="00545C83" w:rsidRDefault="00461C8D" w:rsidP="00461C8D">
      <w:pPr>
        <w:rPr>
          <w:rStyle w:val="hgkelc"/>
        </w:rPr>
      </w:pPr>
      <w:r w:rsidRPr="00545C83">
        <w:rPr>
          <w:rStyle w:val="hgkelc"/>
        </w:rPr>
        <w:t xml:space="preserve">In DMN </w:t>
      </w:r>
      <w:r w:rsidR="00C046C0">
        <w:rPr>
          <w:rStyle w:val="hgkelc"/>
        </w:rPr>
        <w:t>we could</w:t>
      </w:r>
      <w:r w:rsidRPr="00545C83">
        <w:rPr>
          <w:rStyle w:val="hgkelc"/>
        </w:rPr>
        <w:t xml:space="preserve"> model</w:t>
      </w:r>
      <w:r w:rsidR="00C046C0">
        <w:rPr>
          <w:rStyle w:val="hgkelc"/>
        </w:rPr>
        <w:t xml:space="preserve"> </w:t>
      </w:r>
      <w:r w:rsidR="006F2AF5">
        <w:rPr>
          <w:rStyle w:val="hgkelc"/>
        </w:rPr>
        <w:t>this</w:t>
      </w:r>
      <w:r w:rsidR="00C046C0">
        <w:rPr>
          <w:rStyle w:val="hgkelc"/>
        </w:rPr>
        <w:t xml:space="preserve"> using the </w:t>
      </w:r>
      <w:r w:rsidR="005C0115">
        <w:rPr>
          <w:rStyle w:val="hgkelc"/>
        </w:rPr>
        <w:t>Index</w:t>
      </w:r>
      <w:r w:rsidR="00C046C0">
        <w:rPr>
          <w:rStyle w:val="hgkelc"/>
        </w:rPr>
        <w:t xml:space="preserve"> pattern</w:t>
      </w:r>
      <w:r w:rsidRPr="00545C83">
        <w:rPr>
          <w:rStyle w:val="hgkelc"/>
        </w:rPr>
        <w:t>:</w:t>
      </w:r>
    </w:p>
    <w:p w14:paraId="14599436" w14:textId="77777777" w:rsidR="00461C8D" w:rsidRPr="00545C83" w:rsidRDefault="00461C8D" w:rsidP="00461C8D">
      <w:pPr>
        <w:rPr>
          <w:rStyle w:val="hgkelc"/>
        </w:rPr>
      </w:pPr>
    </w:p>
    <w:p w14:paraId="4B97A0B3" w14:textId="77777777" w:rsidR="00461C8D" w:rsidRPr="00545C83" w:rsidRDefault="00461C8D" w:rsidP="00461C8D">
      <w:pPr>
        <w:rPr>
          <w:rStyle w:val="hgkelc"/>
        </w:rPr>
      </w:pPr>
      <w:r w:rsidRPr="00545C83">
        <w:rPr>
          <w:rStyle w:val="hgkelc"/>
          <w:noProof/>
        </w:rPr>
        <w:lastRenderedPageBreak/>
        <w:drawing>
          <wp:inline distT="0" distB="0" distL="0" distR="0" wp14:anchorId="6F763076" wp14:editId="242E21FE">
            <wp:extent cx="4038600" cy="2962135"/>
            <wp:effectExtent l="228600" t="228600" r="228600" b="2197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50382" cy="2970776"/>
                    </a:xfrm>
                    <a:prstGeom prst="rect">
                      <a:avLst/>
                    </a:prstGeom>
                    <a:effectLst>
                      <a:glow rad="228600">
                        <a:schemeClr val="accent1">
                          <a:satMod val="175000"/>
                          <a:alpha val="40000"/>
                        </a:schemeClr>
                      </a:glow>
                    </a:effectLst>
                  </pic:spPr>
                </pic:pic>
              </a:graphicData>
            </a:graphic>
          </wp:inline>
        </w:drawing>
      </w:r>
    </w:p>
    <w:p w14:paraId="12FCDF01" w14:textId="77777777" w:rsidR="00461C8D" w:rsidRPr="00545C83" w:rsidRDefault="00461C8D" w:rsidP="00461C8D">
      <w:pPr>
        <w:rPr>
          <w:rStyle w:val="hgkelc"/>
        </w:rPr>
      </w:pPr>
    </w:p>
    <w:p w14:paraId="2C12E252" w14:textId="43BF67B6" w:rsidR="000B521B" w:rsidRDefault="00461C8D" w:rsidP="00461C8D">
      <w:pPr>
        <w:rPr>
          <w:rStyle w:val="hgkelc"/>
        </w:rPr>
      </w:pPr>
      <w:r w:rsidRPr="00545C83">
        <w:rPr>
          <w:rStyle w:val="hgkelc"/>
        </w:rPr>
        <w:t xml:space="preserve">The </w:t>
      </w:r>
      <w:r w:rsidR="006F2AF5">
        <w:rPr>
          <w:rStyle w:val="hgkelc"/>
        </w:rPr>
        <w:t>index</w:t>
      </w:r>
      <w:r w:rsidRPr="00545C83">
        <w:rPr>
          <w:rStyle w:val="hgkelc"/>
        </w:rPr>
        <w:t xml:space="preserve"> logic is </w:t>
      </w:r>
      <w:r w:rsidR="006F2AF5">
        <w:rPr>
          <w:rStyle w:val="hgkelc"/>
        </w:rPr>
        <w:t xml:space="preserve">in </w:t>
      </w:r>
      <w:r w:rsidRPr="00545C83">
        <w:rPr>
          <w:rStyle w:val="hgkelc"/>
        </w:rPr>
        <w:t xml:space="preserve">the </w:t>
      </w:r>
      <w:r w:rsidRPr="00545C83">
        <w:rPr>
          <w:rStyle w:val="hgkelc"/>
          <w:i/>
          <w:iCs/>
        </w:rPr>
        <w:t>Route</w:t>
      </w:r>
      <w:r w:rsidRPr="00545C83">
        <w:rPr>
          <w:rStyle w:val="hgkelc"/>
        </w:rPr>
        <w:t xml:space="preserve"> decision.  It </w:t>
      </w:r>
      <w:r w:rsidR="00C046C0">
        <w:rPr>
          <w:rStyle w:val="hgkelc"/>
        </w:rPr>
        <w:t>routes the message to an</w:t>
      </w:r>
      <w:r w:rsidRPr="00545C83">
        <w:rPr>
          <w:rStyle w:val="hgkelc"/>
        </w:rPr>
        <w:t xml:space="preserve"> </w:t>
      </w:r>
      <w:r w:rsidR="00C046C0">
        <w:rPr>
          <w:rStyle w:val="hgkelc"/>
        </w:rPr>
        <w:t xml:space="preserve">indexed </w:t>
      </w:r>
      <w:r w:rsidRPr="00545C83">
        <w:rPr>
          <w:rStyle w:val="hgkelc"/>
        </w:rPr>
        <w:t xml:space="preserve">decision </w:t>
      </w:r>
      <w:r w:rsidR="00C046C0">
        <w:rPr>
          <w:rStyle w:val="hgkelc"/>
        </w:rPr>
        <w:t>service based on the first letter of the BIC</w:t>
      </w:r>
      <w:r w:rsidRPr="00545C83">
        <w:rPr>
          <w:rStyle w:val="hgkelc"/>
        </w:rPr>
        <w:t xml:space="preserve">.  </w:t>
      </w:r>
      <w:r w:rsidR="00C046C0">
        <w:rPr>
          <w:rStyle w:val="hgkelc"/>
        </w:rPr>
        <w:t>This split</w:t>
      </w:r>
      <w:r w:rsidR="009C4476">
        <w:rPr>
          <w:rStyle w:val="hgkelc"/>
        </w:rPr>
        <w:t>s</w:t>
      </w:r>
      <w:r w:rsidR="00C046C0">
        <w:rPr>
          <w:rStyle w:val="hgkelc"/>
        </w:rPr>
        <w:t xml:space="preserve"> the table into four smaller tables</w:t>
      </w:r>
      <w:r w:rsidR="009C4476">
        <w:rPr>
          <w:rStyle w:val="hgkelc"/>
        </w:rPr>
        <w:t>, each alphabetically indexed</w:t>
      </w:r>
      <w:r w:rsidR="00C046C0">
        <w:rPr>
          <w:rStyle w:val="hgkelc"/>
        </w:rPr>
        <w:t xml:space="preserve">.  There could be further indexing within each of these decision services to split the decision table </w:t>
      </w:r>
      <w:del w:id="412" w:author="Reinhold Engelbrecht" w:date="2023-05-10T11:52:00Z">
        <w:r w:rsidR="009C4476" w:rsidDel="00C80B30">
          <w:rPr>
            <w:rStyle w:val="hgkelc"/>
          </w:rPr>
          <w:delText>further</w:delText>
        </w:r>
      </w:del>
      <w:ins w:id="413" w:author="Reinhold Engelbrecht" w:date="2023-05-10T11:52:00Z">
        <w:r w:rsidR="00C80B30">
          <w:rPr>
            <w:rStyle w:val="hgkelc"/>
          </w:rPr>
          <w:t>further.</w:t>
        </w:r>
      </w:ins>
    </w:p>
    <w:p w14:paraId="53D64CD2" w14:textId="77777777" w:rsidR="000B521B" w:rsidRDefault="000B521B" w:rsidP="00461C8D">
      <w:pPr>
        <w:rPr>
          <w:rStyle w:val="hgkelc"/>
        </w:rPr>
      </w:pPr>
    </w:p>
    <w:p w14:paraId="0A03D307" w14:textId="6B8120DA" w:rsidR="00461C8D" w:rsidRPr="00545C83" w:rsidDel="00E91A21" w:rsidRDefault="00461C8D" w:rsidP="00461C8D">
      <w:pPr>
        <w:rPr>
          <w:del w:id="414" w:author="Nigel Crowther1" w:date="2023-05-11T09:46:00Z"/>
          <w:rStyle w:val="hgkelc"/>
        </w:rPr>
      </w:pPr>
      <w:r w:rsidRPr="00545C83">
        <w:rPr>
          <w:rStyle w:val="hgkelc"/>
        </w:rPr>
        <w:t>Here is the logic</w:t>
      </w:r>
      <w:r w:rsidR="000B521B">
        <w:rPr>
          <w:rStyle w:val="hgkelc"/>
        </w:rPr>
        <w:t xml:space="preserve"> for the Route decision:</w:t>
      </w:r>
    </w:p>
    <w:p w14:paraId="4FC366B8" w14:textId="77777777" w:rsidR="00461C8D" w:rsidRPr="00545C83" w:rsidRDefault="00461C8D" w:rsidP="00461C8D">
      <w:pPr>
        <w:rPr>
          <w:rStyle w:val="hgkelc"/>
        </w:rPr>
      </w:pPr>
    </w:p>
    <w:p w14:paraId="16487D02" w14:textId="77777777" w:rsidR="00461C8D" w:rsidRPr="00545C83" w:rsidRDefault="00461C8D" w:rsidP="00461C8D">
      <w:pPr>
        <w:rPr>
          <w:rStyle w:val="hgkelc"/>
        </w:rPr>
      </w:pPr>
      <w:r w:rsidRPr="00545C83">
        <w:rPr>
          <w:rStyle w:val="hgkelc"/>
          <w:noProof/>
        </w:rPr>
        <w:drawing>
          <wp:inline distT="0" distB="0" distL="0" distR="0" wp14:anchorId="18DAE252" wp14:editId="20291D7C">
            <wp:extent cx="6188710" cy="3036570"/>
            <wp:effectExtent l="228600" t="228600" r="231140" b="2209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036570"/>
                    </a:xfrm>
                    <a:prstGeom prst="rect">
                      <a:avLst/>
                    </a:prstGeom>
                    <a:effectLst>
                      <a:glow rad="228600">
                        <a:schemeClr val="accent1">
                          <a:satMod val="175000"/>
                          <a:alpha val="40000"/>
                        </a:schemeClr>
                      </a:glow>
                    </a:effectLst>
                  </pic:spPr>
                </pic:pic>
              </a:graphicData>
            </a:graphic>
          </wp:inline>
        </w:drawing>
      </w:r>
    </w:p>
    <w:p w14:paraId="75F0793C" w14:textId="77777777" w:rsidR="00461C8D" w:rsidRPr="00545C83" w:rsidRDefault="00461C8D" w:rsidP="00461C8D">
      <w:pPr>
        <w:rPr>
          <w:rStyle w:val="hgkelc"/>
        </w:rPr>
      </w:pPr>
    </w:p>
    <w:p w14:paraId="2567E5E4" w14:textId="77777777" w:rsidR="00461C8D" w:rsidRPr="00545C83" w:rsidRDefault="00461C8D" w:rsidP="00461C8D">
      <w:pPr>
        <w:rPr>
          <w:rStyle w:val="hgkelc"/>
        </w:rPr>
      </w:pPr>
    </w:p>
    <w:p w14:paraId="5DB6F502" w14:textId="4865D51A" w:rsidR="00461C8D" w:rsidRPr="00545C83" w:rsidRDefault="00461C8D" w:rsidP="00461C8D">
      <w:pPr>
        <w:rPr>
          <w:rStyle w:val="hgkelc"/>
        </w:rPr>
      </w:pPr>
      <w:r w:rsidRPr="00545C83">
        <w:rPr>
          <w:rStyle w:val="hgkelc"/>
        </w:rPr>
        <w:lastRenderedPageBreak/>
        <w:t xml:space="preserve">The </w:t>
      </w:r>
      <w:r w:rsidR="009C4476">
        <w:rPr>
          <w:rStyle w:val="hgkelc"/>
        </w:rPr>
        <w:t xml:space="preserve">indexed </w:t>
      </w:r>
      <w:r w:rsidRPr="00545C83">
        <w:rPr>
          <w:rStyle w:val="hgkelc"/>
        </w:rPr>
        <w:t xml:space="preserve">decision service </w:t>
      </w:r>
      <w:r w:rsidR="006F2AF5">
        <w:rPr>
          <w:rStyle w:val="hgkelc"/>
        </w:rPr>
        <w:t>handles</w:t>
      </w:r>
      <w:r w:rsidR="009C4476">
        <w:rPr>
          <w:rStyle w:val="hgkelc"/>
        </w:rPr>
        <w:t xml:space="preserve"> each part of </w:t>
      </w:r>
      <w:r w:rsidR="006F2AF5">
        <w:rPr>
          <w:rStyle w:val="hgkelc"/>
        </w:rPr>
        <w:t xml:space="preserve">its </w:t>
      </w:r>
      <w:r w:rsidR="009C4476">
        <w:rPr>
          <w:rStyle w:val="hgkelc"/>
        </w:rPr>
        <w:t>allocated alphabet</w:t>
      </w:r>
      <w:r w:rsidR="006F2AF5">
        <w:rPr>
          <w:rStyle w:val="hgkelc"/>
        </w:rPr>
        <w:t xml:space="preserve"> range</w:t>
      </w:r>
      <w:r w:rsidR="009C4476">
        <w:rPr>
          <w:rStyle w:val="hgkelc"/>
        </w:rPr>
        <w:t xml:space="preserve">.  The service handling BICs starting </w:t>
      </w:r>
      <w:r w:rsidRPr="00545C83">
        <w:rPr>
          <w:rStyle w:val="hgkelc"/>
        </w:rPr>
        <w:t xml:space="preserve">A-F is shown below.  </w:t>
      </w:r>
    </w:p>
    <w:p w14:paraId="4EE2271E" w14:textId="77777777" w:rsidR="00461C8D" w:rsidRPr="00545C83" w:rsidRDefault="00461C8D" w:rsidP="00461C8D">
      <w:pPr>
        <w:rPr>
          <w:rStyle w:val="hgkelc"/>
        </w:rPr>
      </w:pPr>
      <w:r w:rsidRPr="00545C83">
        <w:rPr>
          <w:rStyle w:val="hgkelc"/>
          <w:noProof/>
        </w:rPr>
        <w:drawing>
          <wp:inline distT="0" distB="0" distL="0" distR="0" wp14:anchorId="645CF2A4" wp14:editId="5CD55A30">
            <wp:extent cx="6181725" cy="2667000"/>
            <wp:effectExtent l="228600" t="228600" r="238125" b="2286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1725" cy="2667000"/>
                    </a:xfrm>
                    <a:prstGeom prst="rect">
                      <a:avLst/>
                    </a:prstGeom>
                    <a:noFill/>
                    <a:ln>
                      <a:noFill/>
                    </a:ln>
                    <a:effectLst>
                      <a:glow rad="228600">
                        <a:schemeClr val="accent1">
                          <a:satMod val="175000"/>
                          <a:alpha val="40000"/>
                        </a:schemeClr>
                      </a:glow>
                    </a:effectLst>
                  </pic:spPr>
                </pic:pic>
              </a:graphicData>
            </a:graphic>
          </wp:inline>
        </w:drawing>
      </w:r>
    </w:p>
    <w:p w14:paraId="643A6837" w14:textId="40ACA393" w:rsidR="00461C8D" w:rsidRPr="00545C83" w:rsidRDefault="009C4476" w:rsidP="00461C8D">
      <w:pPr>
        <w:rPr>
          <w:rStyle w:val="hgkelc"/>
        </w:rPr>
      </w:pPr>
      <w:r w:rsidRPr="00545C83">
        <w:rPr>
          <w:rStyle w:val="hgkelc"/>
        </w:rPr>
        <w:t>The decision services</w:t>
      </w:r>
      <w:r>
        <w:rPr>
          <w:rStyle w:val="hgkelc"/>
        </w:rPr>
        <w:t xml:space="preserve"> handling BICs G-M, N-R and S-Z </w:t>
      </w:r>
      <w:r w:rsidRPr="00545C83">
        <w:rPr>
          <w:rStyle w:val="hgkelc"/>
        </w:rPr>
        <w:t>follow the same pattern.</w:t>
      </w:r>
    </w:p>
    <w:p w14:paraId="279425C4" w14:textId="1038896C" w:rsidR="00854D43" w:rsidRPr="00545C83" w:rsidRDefault="00854D43" w:rsidP="00854D43">
      <w:pPr>
        <w:pStyle w:val="Heading2"/>
        <w:numPr>
          <w:ilvl w:val="0"/>
          <w:numId w:val="0"/>
        </w:numPr>
        <w:ind w:left="432" w:hanging="432"/>
      </w:pPr>
      <w:bookmarkStart w:id="415" w:name="_Toc135759369"/>
      <w:r w:rsidRPr="00545C83">
        <w:t>Instructions</w:t>
      </w:r>
      <w:bookmarkEnd w:id="415"/>
    </w:p>
    <w:p w14:paraId="14EB727F" w14:textId="7612E1B2" w:rsidR="00854D43" w:rsidRDefault="00854D43" w:rsidP="00461C8D">
      <w:pPr>
        <w:rPr>
          <w:rStyle w:val="hgkelc"/>
        </w:rPr>
      </w:pPr>
    </w:p>
    <w:p w14:paraId="782A417E" w14:textId="77777777" w:rsidR="00DB6725" w:rsidRPr="00DB6725" w:rsidRDefault="00780852" w:rsidP="00DB6725">
      <w:pPr>
        <w:pStyle w:val="ListParagraph"/>
        <w:numPr>
          <w:ilvl w:val="0"/>
          <w:numId w:val="17"/>
        </w:numPr>
        <w:rPr>
          <w:rStyle w:val="Hyperlink"/>
          <w:color w:val="auto"/>
          <w:u w:val="none"/>
        </w:rPr>
      </w:pPr>
      <w:r w:rsidRPr="00545C83">
        <w:t xml:space="preserve">In browsers Chrome or Safari open the web site </w:t>
      </w:r>
      <w:hyperlink r:id="rId64">
        <w:r w:rsidRPr="00545C83">
          <w:rPr>
            <w:rStyle w:val="Hyperlink"/>
          </w:rPr>
          <w:t>https://sandbox.kie.org/</w:t>
        </w:r>
      </w:hyperlink>
    </w:p>
    <w:p w14:paraId="06A5E4D5" w14:textId="77777777" w:rsidR="00DB6725" w:rsidRPr="00DB6725" w:rsidRDefault="00DB6725" w:rsidP="00DB6725">
      <w:pPr>
        <w:pStyle w:val="ListParagraph"/>
        <w:rPr>
          <w:rStyle w:val="Hyperlink"/>
          <w:color w:val="auto"/>
          <w:u w:val="none"/>
        </w:rPr>
      </w:pPr>
    </w:p>
    <w:p w14:paraId="5CEA5F9B" w14:textId="081F88CC" w:rsidR="00780852" w:rsidRPr="00545C83" w:rsidRDefault="00DB6725" w:rsidP="00DB6725">
      <w:pPr>
        <w:pStyle w:val="ListParagraph"/>
        <w:numPr>
          <w:ilvl w:val="0"/>
          <w:numId w:val="17"/>
        </w:numPr>
      </w:pPr>
      <w:del w:id="416" w:author="NIGEL CROWTHER" w:date="2023-05-10T16:09:00Z">
        <w:r w:rsidDel="583AB42E">
          <w:delText>If you already have KIE Sandbox open from the previous lab, clear the cache as recommended in Appendix A.</w:delText>
        </w:r>
      </w:del>
      <w:r>
        <w:br/>
      </w:r>
    </w:p>
    <w:p w14:paraId="2662A0AA" w14:textId="77777777" w:rsidR="00780852" w:rsidRPr="00545C83" w:rsidRDefault="00780852" w:rsidP="00780852">
      <w:pPr>
        <w:pStyle w:val="ListParagraph"/>
        <w:numPr>
          <w:ilvl w:val="0"/>
          <w:numId w:val="17"/>
        </w:numPr>
      </w:pPr>
      <w:r w:rsidRPr="00545C83">
        <w:t xml:space="preserve">Click on </w:t>
      </w:r>
      <w:r w:rsidRPr="00545C83">
        <w:rPr>
          <w:b/>
          <w:bCs/>
        </w:rPr>
        <w:t>New Decision</w:t>
      </w:r>
      <w:r w:rsidRPr="00545C83">
        <w:t xml:space="preserve">. </w:t>
      </w:r>
    </w:p>
    <w:p w14:paraId="30BA6E0E" w14:textId="77777777" w:rsidR="00780852" w:rsidRPr="00545C83" w:rsidRDefault="00780852" w:rsidP="00780852">
      <w:pPr>
        <w:pStyle w:val="ListParagraph"/>
        <w:numPr>
          <w:ilvl w:val="0"/>
          <w:numId w:val="17"/>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6A4B818" wp14:editId="383741A4">
            <wp:extent cx="1028844" cy="276264"/>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732CD6A8" w14:textId="77777777" w:rsidR="00780852" w:rsidRPr="00545C83" w:rsidRDefault="00780852" w:rsidP="00780852"/>
    <w:p w14:paraId="1A33DC2D" w14:textId="3BD3D080" w:rsidR="00780852" w:rsidRDefault="00B93714" w:rsidP="00780852">
      <w:pPr>
        <w:pStyle w:val="ListParagraph"/>
        <w:numPr>
          <w:ilvl w:val="0"/>
          <w:numId w:val="17"/>
        </w:numPr>
      </w:pPr>
      <w:r>
        <w:t>Perform a multiple select on the Lab04</w:t>
      </w:r>
      <w:r w:rsidR="00780852" w:rsidRPr="00545C83">
        <w:t xml:space="preserve"> </w:t>
      </w:r>
      <w:r>
        <w:t>files</w:t>
      </w:r>
      <w:r w:rsidR="00780852" w:rsidRPr="00545C83">
        <w:t>:</w:t>
      </w:r>
    </w:p>
    <w:p w14:paraId="72C1A5AE" w14:textId="0656E82F" w:rsidR="00B93714" w:rsidRDefault="00B93714" w:rsidP="00B93714">
      <w:pPr>
        <w:pStyle w:val="ListParagraph"/>
      </w:pPr>
    </w:p>
    <w:p w14:paraId="4F160C65" w14:textId="1AC84485" w:rsidR="00B93714" w:rsidRDefault="00B93714" w:rsidP="00B93714">
      <w:pPr>
        <w:pStyle w:val="ListParagraph"/>
      </w:pPr>
      <w:r>
        <w:rPr>
          <w:i/>
          <w:iCs/>
        </w:rPr>
        <w:t xml:space="preserve">    </w:t>
      </w:r>
      <w:r>
        <w:rPr>
          <w:i/>
          <w:iCs/>
        </w:rPr>
        <w:tab/>
      </w:r>
      <w:r w:rsidR="00050987">
        <w:rPr>
          <w:i/>
          <w:iCs/>
        </w:rPr>
        <w:t>L</w:t>
      </w:r>
      <w:r w:rsidRPr="00545C83">
        <w:rPr>
          <w:i/>
          <w:iCs/>
        </w:rPr>
        <w:t>ab0</w:t>
      </w:r>
      <w:r>
        <w:rPr>
          <w:i/>
          <w:iCs/>
        </w:rPr>
        <w:t>4</w:t>
      </w:r>
      <w:r w:rsidRPr="00545C83">
        <w:t>/</w:t>
      </w:r>
      <w:proofErr w:type="spellStart"/>
      <w:r>
        <w:rPr>
          <w:i/>
          <w:iCs/>
        </w:rPr>
        <w:t>SwiftDataStructure</w:t>
      </w:r>
      <w:r w:rsidRPr="00545C83">
        <w:rPr>
          <w:i/>
          <w:iCs/>
        </w:rPr>
        <w:t>.dmn</w:t>
      </w:r>
      <w:proofErr w:type="spellEnd"/>
    </w:p>
    <w:p w14:paraId="03DA8F8C" w14:textId="6E065FC4" w:rsidR="00B93714" w:rsidRPr="00545C83" w:rsidRDefault="00050987" w:rsidP="00B93714">
      <w:pPr>
        <w:ind w:left="720" w:firstLine="720"/>
        <w:rPr>
          <w:lang w:eastAsia="en-US"/>
        </w:rPr>
      </w:pPr>
      <w:r>
        <w:rPr>
          <w:i/>
          <w:iCs/>
        </w:rPr>
        <w:t>L</w:t>
      </w:r>
      <w:r w:rsidR="00B93714" w:rsidRPr="00B93714">
        <w:rPr>
          <w:i/>
          <w:iCs/>
        </w:rPr>
        <w:t>ab04</w:t>
      </w:r>
      <w:r w:rsidR="00B93714" w:rsidRPr="00545C83">
        <w:t>/</w:t>
      </w:r>
      <w:proofErr w:type="spellStart"/>
      <w:r w:rsidR="00B93714" w:rsidRPr="00B93714">
        <w:rPr>
          <w:i/>
          <w:iCs/>
        </w:rPr>
        <w:t>RouteAF.dmn</w:t>
      </w:r>
      <w:proofErr w:type="spellEnd"/>
    </w:p>
    <w:p w14:paraId="5292689D" w14:textId="3909C0C5" w:rsidR="00780852" w:rsidRPr="00545C83" w:rsidRDefault="00050987" w:rsidP="00780852">
      <w:pPr>
        <w:pStyle w:val="ListParagraph"/>
        <w:ind w:left="1440"/>
      </w:pPr>
      <w:r>
        <w:rPr>
          <w:i/>
          <w:iCs/>
        </w:rPr>
        <w:t>L</w:t>
      </w:r>
      <w:r w:rsidR="00780852" w:rsidRPr="00545C83">
        <w:rPr>
          <w:i/>
          <w:iCs/>
        </w:rPr>
        <w:t>ab0</w:t>
      </w:r>
      <w:r w:rsidR="00780852">
        <w:rPr>
          <w:i/>
          <w:iCs/>
        </w:rPr>
        <w:t>4</w:t>
      </w:r>
      <w:r w:rsidR="00780852" w:rsidRPr="00545C83">
        <w:t>/</w:t>
      </w:r>
      <w:proofErr w:type="spellStart"/>
      <w:r w:rsidR="00780852">
        <w:rPr>
          <w:i/>
          <w:iCs/>
        </w:rPr>
        <w:t>RouteGM</w:t>
      </w:r>
      <w:r w:rsidR="00780852" w:rsidRPr="00545C83">
        <w:rPr>
          <w:i/>
          <w:iCs/>
        </w:rPr>
        <w:t>.dmn</w:t>
      </w:r>
      <w:proofErr w:type="spellEnd"/>
    </w:p>
    <w:p w14:paraId="55C426B3" w14:textId="00643A8D" w:rsidR="00780852"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proofErr w:type="spellStart"/>
      <w:r w:rsidR="00780852">
        <w:rPr>
          <w:i/>
          <w:iCs/>
        </w:rPr>
        <w:t>RouteNR</w:t>
      </w:r>
      <w:r w:rsidR="00780852" w:rsidRPr="00545C83">
        <w:rPr>
          <w:i/>
          <w:iCs/>
        </w:rPr>
        <w:t>.dmn</w:t>
      </w:r>
      <w:proofErr w:type="spellEnd"/>
    </w:p>
    <w:p w14:paraId="70B15555" w14:textId="0E22A194" w:rsidR="00780852" w:rsidRDefault="00050987" w:rsidP="00780852">
      <w:pPr>
        <w:pStyle w:val="ListParagraph"/>
        <w:ind w:left="1440"/>
        <w:contextualSpacing w:val="0"/>
        <w:rPr>
          <w:i/>
          <w:iCs/>
        </w:rPr>
      </w:pPr>
      <w:r>
        <w:rPr>
          <w:i/>
          <w:iCs/>
        </w:rPr>
        <w:t>L</w:t>
      </w:r>
      <w:r w:rsidR="00780852" w:rsidRPr="00545C83">
        <w:rPr>
          <w:i/>
          <w:iCs/>
        </w:rPr>
        <w:t>ab0</w:t>
      </w:r>
      <w:r w:rsidR="00780852">
        <w:rPr>
          <w:i/>
          <w:iCs/>
        </w:rPr>
        <w:t>4</w:t>
      </w:r>
      <w:r w:rsidR="00780852" w:rsidRPr="00545C83">
        <w:t>/</w:t>
      </w:r>
      <w:proofErr w:type="spellStart"/>
      <w:r w:rsidR="00780852">
        <w:rPr>
          <w:i/>
          <w:iCs/>
        </w:rPr>
        <w:t>RouteSZ</w:t>
      </w:r>
      <w:r w:rsidR="00780852" w:rsidRPr="00545C83">
        <w:rPr>
          <w:i/>
          <w:iCs/>
        </w:rPr>
        <w:t>.dmn</w:t>
      </w:r>
      <w:proofErr w:type="spellEnd"/>
    </w:p>
    <w:p w14:paraId="586920D5" w14:textId="6BBAF9FB" w:rsidR="00780852" w:rsidRPr="00545C83" w:rsidRDefault="583AB42E" w:rsidP="583AB42E">
      <w:pPr>
        <w:pStyle w:val="ListParagraph"/>
        <w:ind w:left="1440"/>
        <w:rPr>
          <w:i/>
          <w:iCs/>
        </w:rPr>
      </w:pPr>
      <w:r w:rsidRPr="583AB42E">
        <w:rPr>
          <w:i/>
          <w:iCs/>
        </w:rPr>
        <w:t>Lab04</w:t>
      </w:r>
      <w:r>
        <w:t>/</w:t>
      </w:r>
      <w:proofErr w:type="spellStart"/>
      <w:r w:rsidRPr="583AB42E">
        <w:rPr>
          <w:i/>
          <w:iCs/>
        </w:rPr>
        <w:t>SwiftRoutingRules</w:t>
      </w:r>
      <w:ins w:id="417" w:author="NIGEL CROWTHER" w:date="2023-05-10T16:10:00Z">
        <w:r w:rsidRPr="583AB42E">
          <w:rPr>
            <w:i/>
            <w:iCs/>
          </w:rPr>
          <w:t>Start</w:t>
        </w:r>
      </w:ins>
      <w:r w:rsidRPr="583AB42E">
        <w:rPr>
          <w:i/>
          <w:iCs/>
        </w:rPr>
        <w:t>.dmn</w:t>
      </w:r>
      <w:proofErr w:type="spellEnd"/>
    </w:p>
    <w:p w14:paraId="610D8ECC" w14:textId="77777777" w:rsidR="00780852" w:rsidRPr="00545C83" w:rsidRDefault="00780852" w:rsidP="00780852">
      <w:pPr>
        <w:pStyle w:val="ListParagraph"/>
        <w:ind w:left="1440"/>
        <w:contextualSpacing w:val="0"/>
        <w:rPr>
          <w:i/>
          <w:iCs/>
        </w:rPr>
      </w:pPr>
    </w:p>
    <w:p w14:paraId="602C05EB" w14:textId="4A6A1BD5" w:rsidR="00780852" w:rsidRPr="00545C83" w:rsidRDefault="00780852" w:rsidP="001E7782">
      <w:pPr>
        <w:pStyle w:val="ListParagraph"/>
        <w:numPr>
          <w:ilvl w:val="0"/>
          <w:numId w:val="17"/>
        </w:numPr>
      </w:pPr>
      <w:r w:rsidRPr="00545C83">
        <w:t>Within</w:t>
      </w:r>
      <w:r w:rsidR="00B93714">
        <w:t xml:space="preserve"> </w:t>
      </w:r>
      <w:proofErr w:type="spellStart"/>
      <w:r w:rsidR="00B93714">
        <w:rPr>
          <w:i/>
          <w:iCs/>
        </w:rPr>
        <w:t>SwiftRoutingRules</w:t>
      </w:r>
      <w:r w:rsidRPr="001E7782">
        <w:rPr>
          <w:i/>
          <w:iCs/>
        </w:rPr>
        <w:t>Start</w:t>
      </w:r>
      <w:proofErr w:type="spellEnd"/>
      <w:r w:rsidRPr="00545C83">
        <w:t xml:space="preserve">, </w:t>
      </w:r>
      <w:r w:rsidR="00B93714">
        <w:t>s</w:t>
      </w:r>
      <w:r w:rsidRPr="00545C83">
        <w:t xml:space="preserve">elect </w:t>
      </w:r>
      <w:r w:rsidRPr="001E7782">
        <w:rPr>
          <w:rStyle w:val="Strong"/>
          <w:rFonts w:ascii="Red Hat Text" w:hAnsi="Red Hat Text"/>
          <w:color w:val="252525"/>
          <w:sz w:val="27"/>
          <w:szCs w:val="27"/>
        </w:rPr>
        <w:t xml:space="preserve">Included Models </w:t>
      </w:r>
      <w:r w:rsidRPr="001E7782">
        <w:rPr>
          <w:rStyle w:val="Strong"/>
          <w:rFonts w:ascii="Red Hat Text" w:hAnsi="Red Hat Text"/>
          <w:b w:val="0"/>
          <w:bCs w:val="0"/>
          <w:color w:val="252525"/>
          <w:sz w:val="27"/>
          <w:szCs w:val="27"/>
        </w:rPr>
        <w:t>tab</w:t>
      </w:r>
      <w:r w:rsidRPr="00545C83">
        <w:t>, and then click </w:t>
      </w:r>
      <w:r w:rsidRPr="001E7782">
        <w:rPr>
          <w:rStyle w:val="Strong"/>
          <w:rFonts w:ascii="Red Hat Text" w:hAnsi="Red Hat Text"/>
          <w:color w:val="252525"/>
          <w:sz w:val="27"/>
          <w:szCs w:val="27"/>
        </w:rPr>
        <w:t>Include Model</w:t>
      </w:r>
      <w:r w:rsidRPr="00545C83">
        <w:t xml:space="preserve">  </w:t>
      </w:r>
    </w:p>
    <w:p w14:paraId="13EBF219" w14:textId="77777777" w:rsidR="00780852" w:rsidRPr="00545C83" w:rsidRDefault="00780852" w:rsidP="00780852">
      <w:r w:rsidRPr="00545C83">
        <w:rPr>
          <w:noProof/>
        </w:rPr>
        <w:lastRenderedPageBreak/>
        <w:drawing>
          <wp:inline distT="0" distB="0" distL="0" distR="0" wp14:anchorId="3ADE1103" wp14:editId="743F7129">
            <wp:extent cx="3056861" cy="1293288"/>
            <wp:effectExtent l="228600" t="152400" r="163195" b="1739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75769" cy="1301288"/>
                    </a:xfrm>
                    <a:prstGeom prst="rect">
                      <a:avLst/>
                    </a:prstGeom>
                    <a:effectLst>
                      <a:glow rad="228600">
                        <a:schemeClr val="accent1">
                          <a:satMod val="175000"/>
                          <a:alpha val="40000"/>
                        </a:schemeClr>
                      </a:glow>
                    </a:effectLst>
                  </pic:spPr>
                </pic:pic>
              </a:graphicData>
            </a:graphic>
          </wp:inline>
        </w:drawing>
      </w:r>
    </w:p>
    <w:p w14:paraId="1F119723" w14:textId="6465C4E3" w:rsidR="001E7782" w:rsidRDefault="00B93714" w:rsidP="001E7782">
      <w:pPr>
        <w:pStyle w:val="ListParagraph"/>
        <w:numPr>
          <w:ilvl w:val="0"/>
          <w:numId w:val="17"/>
        </w:numPr>
        <w:rPr>
          <w:color w:val="161616"/>
          <w:shd w:val="clear" w:color="auto" w:fill="FFFFFF"/>
        </w:rPr>
      </w:pPr>
      <w:r>
        <w:rPr>
          <w:color w:val="161616"/>
          <w:shd w:val="clear" w:color="auto" w:fill="FFFFFF"/>
        </w:rPr>
        <w:t>Include</w:t>
      </w:r>
      <w:r w:rsidR="00780852" w:rsidRPr="001E7782">
        <w:rPr>
          <w:color w:val="161616"/>
          <w:shd w:val="clear" w:color="auto" w:fill="FFFFFF"/>
        </w:rPr>
        <w:t xml:space="preserve"> the </w:t>
      </w:r>
      <w:r w:rsidR="001E7782" w:rsidRPr="001E7782">
        <w:rPr>
          <w:color w:val="161616"/>
          <w:shd w:val="clear" w:color="auto" w:fill="FFFFFF"/>
        </w:rPr>
        <w:t>following</w:t>
      </w:r>
      <w:r>
        <w:rPr>
          <w:color w:val="161616"/>
          <w:shd w:val="clear" w:color="auto" w:fill="FFFFFF"/>
        </w:rPr>
        <w:t xml:space="preserve"> DMN Files as model</w:t>
      </w:r>
      <w:r w:rsidR="004E2E9F">
        <w:rPr>
          <w:color w:val="161616"/>
          <w:shd w:val="clear" w:color="auto" w:fill="FFFFFF"/>
        </w:rPr>
        <w:t>s</w:t>
      </w:r>
      <w:r w:rsidR="001E7782" w:rsidRPr="001E7782">
        <w:rPr>
          <w:color w:val="161616"/>
          <w:shd w:val="clear" w:color="auto" w:fill="FFFFFF"/>
        </w:rPr>
        <w:t>:</w:t>
      </w:r>
    </w:p>
    <w:p w14:paraId="32789A47" w14:textId="57C35A6D" w:rsidR="00B93714" w:rsidRDefault="00B93714" w:rsidP="001E7782">
      <w:pPr>
        <w:pStyle w:val="ListParagraph"/>
        <w:rPr>
          <w:color w:val="161616"/>
          <w:shd w:val="clear" w:color="auto" w:fill="FFFFFF"/>
        </w:rPr>
      </w:pPr>
    </w:p>
    <w:tbl>
      <w:tblPr>
        <w:tblStyle w:val="ListTable3"/>
        <w:tblW w:w="0" w:type="auto"/>
        <w:tblInd w:w="1101" w:type="dxa"/>
        <w:tblLook w:val="04A0" w:firstRow="1" w:lastRow="0" w:firstColumn="1" w:lastColumn="0" w:noHBand="0" w:noVBand="1"/>
      </w:tblPr>
      <w:tblGrid>
        <w:gridCol w:w="3880"/>
        <w:gridCol w:w="1364"/>
      </w:tblGrid>
      <w:tr w:rsidR="00B93714" w14:paraId="166EC3C3" w14:textId="77777777" w:rsidTr="00B9371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0A444A46" w14:textId="361882BD" w:rsidR="00B93714" w:rsidRPr="00B93714" w:rsidRDefault="00B93714" w:rsidP="001E7782">
            <w:pPr>
              <w:pStyle w:val="ListParagraph"/>
              <w:ind w:left="0"/>
              <w:rPr>
                <w:b w:val="0"/>
                <w:bCs w:val="0"/>
                <w:highlight w:val="black"/>
                <w:shd w:val="clear" w:color="auto" w:fill="FFFFFF"/>
              </w:rPr>
            </w:pPr>
            <w:r w:rsidRPr="00B93714">
              <w:rPr>
                <w:b w:val="0"/>
                <w:bCs w:val="0"/>
                <w:highlight w:val="black"/>
                <w:shd w:val="clear" w:color="auto" w:fill="FFFFFF"/>
              </w:rPr>
              <w:t>DMN File</w:t>
            </w:r>
          </w:p>
        </w:tc>
        <w:tc>
          <w:tcPr>
            <w:tcW w:w="1364" w:type="dxa"/>
          </w:tcPr>
          <w:p w14:paraId="78E2233D" w14:textId="22E28EB8" w:rsidR="00B93714" w:rsidRPr="00B93714" w:rsidRDefault="00B93714" w:rsidP="001E7782">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sidRPr="00B93714">
              <w:rPr>
                <w:b w:val="0"/>
                <w:bCs w:val="0"/>
                <w:highlight w:val="black"/>
                <w:shd w:val="clear" w:color="auto" w:fill="FFFFFF"/>
              </w:rPr>
              <w:t>Name</w:t>
            </w:r>
          </w:p>
        </w:tc>
      </w:tr>
      <w:tr w:rsidR="00B93714" w14:paraId="7C787C8B"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258D932" w14:textId="60CAF63A" w:rsidR="00B93714" w:rsidRDefault="00B93714" w:rsidP="001E7782">
            <w:pPr>
              <w:pStyle w:val="ListParagraph"/>
              <w:ind w:left="0"/>
              <w:rPr>
                <w:color w:val="161616"/>
                <w:shd w:val="clear" w:color="auto" w:fill="FFFFFF"/>
              </w:rPr>
            </w:pPr>
            <w:proofErr w:type="spellStart"/>
            <w:r>
              <w:rPr>
                <w:color w:val="161616"/>
                <w:shd w:val="clear" w:color="auto" w:fill="FFFFFF"/>
              </w:rPr>
              <w:t>SwiftDataStructure.dmn</w:t>
            </w:r>
            <w:proofErr w:type="spellEnd"/>
          </w:p>
        </w:tc>
        <w:tc>
          <w:tcPr>
            <w:tcW w:w="1364" w:type="dxa"/>
          </w:tcPr>
          <w:p w14:paraId="15912656" w14:textId="409488AF"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Swift</w:t>
            </w:r>
          </w:p>
        </w:tc>
      </w:tr>
      <w:tr w:rsidR="00B93714" w14:paraId="0FAA93AD"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354ECF64" w14:textId="3EE7F2C6" w:rsidR="00B93714" w:rsidRDefault="00B93714" w:rsidP="001E7782">
            <w:pPr>
              <w:pStyle w:val="ListParagraph"/>
              <w:ind w:left="0"/>
              <w:rPr>
                <w:color w:val="161616"/>
                <w:shd w:val="clear" w:color="auto" w:fill="FFFFFF"/>
              </w:rPr>
            </w:pPr>
            <w:proofErr w:type="spellStart"/>
            <w:r>
              <w:rPr>
                <w:i/>
                <w:iCs/>
                <w:color w:val="161616"/>
                <w:shd w:val="clear" w:color="auto" w:fill="FFFFFF"/>
              </w:rPr>
              <w:t>RouteAF.dmn</w:t>
            </w:r>
            <w:proofErr w:type="spellEnd"/>
          </w:p>
        </w:tc>
        <w:tc>
          <w:tcPr>
            <w:tcW w:w="1364" w:type="dxa"/>
          </w:tcPr>
          <w:p w14:paraId="2B770293" w14:textId="3000DF2E"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DS1</w:t>
            </w:r>
          </w:p>
        </w:tc>
      </w:tr>
      <w:tr w:rsidR="00B93714" w14:paraId="7CC90F54"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1DF01842" w14:textId="7E3A65D0" w:rsidR="00B93714" w:rsidRDefault="00B93714" w:rsidP="001E7782">
            <w:pPr>
              <w:pStyle w:val="ListParagraph"/>
              <w:ind w:left="0"/>
              <w:rPr>
                <w:color w:val="161616"/>
                <w:shd w:val="clear" w:color="auto" w:fill="FFFFFF"/>
              </w:rPr>
            </w:pPr>
            <w:proofErr w:type="spellStart"/>
            <w:r>
              <w:rPr>
                <w:i/>
                <w:iCs/>
                <w:color w:val="161616"/>
                <w:shd w:val="clear" w:color="auto" w:fill="FFFFFF"/>
              </w:rPr>
              <w:t>RouteGM.dmn</w:t>
            </w:r>
            <w:proofErr w:type="spellEnd"/>
          </w:p>
        </w:tc>
        <w:tc>
          <w:tcPr>
            <w:tcW w:w="1364" w:type="dxa"/>
          </w:tcPr>
          <w:p w14:paraId="1EDF6F99" w14:textId="4461DF62"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DS2</w:t>
            </w:r>
          </w:p>
        </w:tc>
      </w:tr>
      <w:tr w:rsidR="00B93714" w14:paraId="51AA8171" w14:textId="77777777" w:rsidTr="00B93714">
        <w:tc>
          <w:tcPr>
            <w:cnfStyle w:val="001000000000" w:firstRow="0" w:lastRow="0" w:firstColumn="1" w:lastColumn="0" w:oddVBand="0" w:evenVBand="0" w:oddHBand="0" w:evenHBand="0" w:firstRowFirstColumn="0" w:firstRowLastColumn="0" w:lastRowFirstColumn="0" w:lastRowLastColumn="0"/>
            <w:tcW w:w="3880" w:type="dxa"/>
          </w:tcPr>
          <w:p w14:paraId="485E060C" w14:textId="4EA5F3F9"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NR</w:t>
            </w:r>
            <w:r w:rsidRPr="001E7782">
              <w:rPr>
                <w:i/>
                <w:iCs/>
                <w:color w:val="161616"/>
                <w:shd w:val="clear" w:color="auto" w:fill="FFFFFF"/>
              </w:rPr>
              <w:t>.dmn</w:t>
            </w:r>
            <w:proofErr w:type="spellEnd"/>
          </w:p>
        </w:tc>
        <w:tc>
          <w:tcPr>
            <w:tcW w:w="1364" w:type="dxa"/>
          </w:tcPr>
          <w:p w14:paraId="5A1AD000" w14:textId="1CCA2143" w:rsidR="00B93714" w:rsidRPr="00B93714" w:rsidRDefault="00B93714" w:rsidP="001E7782">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sidRPr="00B93714">
              <w:rPr>
                <w:b/>
                <w:bCs/>
                <w:color w:val="161616"/>
                <w:shd w:val="clear" w:color="auto" w:fill="FFFFFF"/>
              </w:rPr>
              <w:t>DS3</w:t>
            </w:r>
          </w:p>
        </w:tc>
      </w:tr>
      <w:tr w:rsidR="00B93714" w14:paraId="44EC9FC0" w14:textId="77777777" w:rsidTr="00B9371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3E32367A" w14:textId="243EEAC6" w:rsidR="00B93714" w:rsidRDefault="00B93714" w:rsidP="001E7782">
            <w:pPr>
              <w:pStyle w:val="ListParagraph"/>
              <w:ind w:left="0"/>
              <w:rPr>
                <w:color w:val="161616"/>
                <w:shd w:val="clear" w:color="auto" w:fill="FFFFFF"/>
              </w:rPr>
            </w:pPr>
            <w:proofErr w:type="spellStart"/>
            <w:r w:rsidRPr="001E7782">
              <w:rPr>
                <w:i/>
                <w:iCs/>
                <w:color w:val="161616"/>
                <w:shd w:val="clear" w:color="auto" w:fill="FFFFFF"/>
              </w:rPr>
              <w:t>Route</w:t>
            </w:r>
            <w:r>
              <w:rPr>
                <w:i/>
                <w:iCs/>
                <w:color w:val="161616"/>
                <w:shd w:val="clear" w:color="auto" w:fill="FFFFFF"/>
              </w:rPr>
              <w:t>SZ</w:t>
            </w:r>
            <w:r w:rsidRPr="001E7782">
              <w:rPr>
                <w:i/>
                <w:iCs/>
                <w:color w:val="161616"/>
                <w:shd w:val="clear" w:color="auto" w:fill="FFFFFF"/>
              </w:rPr>
              <w:t>.dmn</w:t>
            </w:r>
            <w:proofErr w:type="spellEnd"/>
          </w:p>
        </w:tc>
        <w:tc>
          <w:tcPr>
            <w:tcW w:w="1364" w:type="dxa"/>
          </w:tcPr>
          <w:p w14:paraId="2760BAD7" w14:textId="6F8A3505" w:rsidR="00B93714" w:rsidRPr="00B93714" w:rsidRDefault="00B93714" w:rsidP="001E7782">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sidRPr="00B93714">
              <w:rPr>
                <w:b/>
                <w:bCs/>
                <w:color w:val="161616"/>
                <w:shd w:val="clear" w:color="auto" w:fill="FFFFFF"/>
              </w:rPr>
              <w:t>DS4</w:t>
            </w:r>
          </w:p>
        </w:tc>
      </w:tr>
    </w:tbl>
    <w:p w14:paraId="7C70F01F" w14:textId="77777777" w:rsidR="00B93714" w:rsidRPr="005F450F" w:rsidRDefault="00B93714" w:rsidP="005F450F">
      <w:pPr>
        <w:rPr>
          <w:color w:val="161616"/>
          <w:shd w:val="clear" w:color="auto" w:fill="FFFFFF"/>
        </w:rPr>
      </w:pPr>
    </w:p>
    <w:p w14:paraId="6912142C" w14:textId="7EAD1D14" w:rsidR="001E7782" w:rsidRPr="001E7782" w:rsidRDefault="001E7782" w:rsidP="001E7782">
      <w:pPr>
        <w:rPr>
          <w:color w:val="161616"/>
          <w:shd w:val="clear" w:color="auto" w:fill="FFFFFF"/>
        </w:rPr>
      </w:pPr>
    </w:p>
    <w:p w14:paraId="1A84B3F8" w14:textId="69CAE6D8" w:rsidR="001E7782" w:rsidRPr="001E7782" w:rsidRDefault="005F450F" w:rsidP="001E7782">
      <w:pPr>
        <w:pStyle w:val="ListParagraph"/>
        <w:numPr>
          <w:ilvl w:val="0"/>
          <w:numId w:val="17"/>
        </w:numPr>
        <w:rPr>
          <w:color w:val="161616"/>
          <w:shd w:val="clear" w:color="auto" w:fill="FFFFFF"/>
        </w:rPr>
      </w:pPr>
      <w:r>
        <w:rPr>
          <w:color w:val="161616"/>
          <w:shd w:val="clear" w:color="auto" w:fill="FFFFFF"/>
        </w:rPr>
        <w:t>Once you have done this, you</w:t>
      </w:r>
      <w:r w:rsidR="001E7782" w:rsidRPr="001E7782">
        <w:rPr>
          <w:color w:val="161616"/>
          <w:shd w:val="clear" w:color="auto" w:fill="FFFFFF"/>
        </w:rPr>
        <w:t xml:space="preserve"> should see the following</w:t>
      </w:r>
      <w:r>
        <w:rPr>
          <w:color w:val="161616"/>
          <w:shd w:val="clear" w:color="auto" w:fill="FFFFFF"/>
        </w:rPr>
        <w:t xml:space="preserve"> models included</w:t>
      </w:r>
      <w:r w:rsidR="001E7782" w:rsidRPr="001E7782">
        <w:rPr>
          <w:color w:val="161616"/>
          <w:shd w:val="clear" w:color="auto" w:fill="FFFFFF"/>
        </w:rPr>
        <w:t>:</w:t>
      </w:r>
    </w:p>
    <w:p w14:paraId="3DE09E9F" w14:textId="0E363B89" w:rsidR="001E7782" w:rsidRPr="00545C83" w:rsidRDefault="005F450F" w:rsidP="001E7782">
      <w:pPr>
        <w:pStyle w:val="ListParagraph"/>
        <w:ind w:left="0"/>
        <w:rPr>
          <w:color w:val="161616"/>
          <w:shd w:val="clear" w:color="auto" w:fill="FFFFFF"/>
        </w:rPr>
      </w:pPr>
      <w:r w:rsidRPr="005F450F">
        <w:rPr>
          <w:noProof/>
          <w:color w:val="161616"/>
          <w:shd w:val="clear" w:color="auto" w:fill="FFFFFF"/>
        </w:rPr>
        <w:drawing>
          <wp:inline distT="0" distB="0" distL="0" distR="0" wp14:anchorId="5196A2D4" wp14:editId="6FC7DAA0">
            <wp:extent cx="6188710" cy="2227521"/>
            <wp:effectExtent l="228600" t="228600" r="212090" b="2114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6986" cy="2230500"/>
                    </a:xfrm>
                    <a:prstGeom prst="rect">
                      <a:avLst/>
                    </a:prstGeom>
                    <a:effectLst>
                      <a:glow rad="228600">
                        <a:schemeClr val="accent1">
                          <a:satMod val="175000"/>
                          <a:alpha val="40000"/>
                        </a:schemeClr>
                      </a:glow>
                    </a:effectLst>
                  </pic:spPr>
                </pic:pic>
              </a:graphicData>
            </a:graphic>
          </wp:inline>
        </w:drawing>
      </w:r>
    </w:p>
    <w:p w14:paraId="4D6954E3" w14:textId="77777777" w:rsidR="00780852" w:rsidRDefault="00780852" w:rsidP="00461C8D">
      <w:pPr>
        <w:rPr>
          <w:rStyle w:val="hgkelc"/>
        </w:rPr>
      </w:pPr>
    </w:p>
    <w:p w14:paraId="251A6E27" w14:textId="77777777" w:rsidR="005F450F" w:rsidRPr="00545C83" w:rsidRDefault="005F450F" w:rsidP="005F450F">
      <w:pPr>
        <w:pStyle w:val="ListParagraph"/>
        <w:numPr>
          <w:ilvl w:val="0"/>
          <w:numId w:val="17"/>
        </w:numPr>
        <w:rPr>
          <w:i/>
          <w:iCs/>
        </w:rPr>
      </w:pPr>
      <w:r w:rsidRPr="00545C83">
        <w:t>Select the</w:t>
      </w:r>
      <w:r w:rsidRPr="00545C83">
        <w:rPr>
          <w:i/>
          <w:iCs/>
        </w:rPr>
        <w:t xml:space="preserve"> Editor tab.</w:t>
      </w:r>
    </w:p>
    <w:p w14:paraId="6EDEE250" w14:textId="77777777" w:rsidR="005F450F" w:rsidRDefault="005F450F" w:rsidP="005F450F">
      <w:pPr>
        <w:pStyle w:val="ListParagraph"/>
        <w:numPr>
          <w:ilvl w:val="0"/>
          <w:numId w:val="17"/>
        </w:numPr>
      </w:pPr>
      <w:r w:rsidRPr="00545C83">
        <w:t xml:space="preserve">Select the Decision Navigator button on the far right </w:t>
      </w:r>
      <w:r w:rsidRPr="00545C83">
        <w:rPr>
          <w:noProof/>
        </w:rPr>
        <w:drawing>
          <wp:inline distT="0" distB="0" distL="0" distR="0" wp14:anchorId="2701CEDC" wp14:editId="0B69A152">
            <wp:extent cx="200053" cy="219106"/>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0053" cy="219106"/>
                    </a:xfrm>
                    <a:prstGeom prst="rect">
                      <a:avLst/>
                    </a:prstGeom>
                  </pic:spPr>
                </pic:pic>
              </a:graphicData>
            </a:graphic>
          </wp:inline>
        </w:drawing>
      </w:r>
      <w:r w:rsidRPr="00545C83">
        <w:t xml:space="preserve">.  </w:t>
      </w:r>
    </w:p>
    <w:p w14:paraId="020090EF" w14:textId="0ADB4BF6" w:rsidR="005F450F" w:rsidRPr="00545C83" w:rsidRDefault="005F450F" w:rsidP="005F450F">
      <w:pPr>
        <w:pStyle w:val="ListParagraph"/>
        <w:numPr>
          <w:ilvl w:val="0"/>
          <w:numId w:val="17"/>
        </w:numPr>
      </w:pPr>
      <w:r>
        <w:t xml:space="preserve">Filter by Decision Service.  </w:t>
      </w:r>
      <w:r w:rsidRPr="00545C83">
        <w:t>You should see the following:</w:t>
      </w:r>
    </w:p>
    <w:p w14:paraId="6AC4CE3A" w14:textId="77777777" w:rsidR="005F450F" w:rsidRPr="00545C83" w:rsidRDefault="005F450F" w:rsidP="005F450F">
      <w:pPr>
        <w:pStyle w:val="ListParagraph"/>
        <w:ind w:left="1440"/>
        <w:contextualSpacing w:val="0"/>
        <w:rPr>
          <w:i/>
          <w:iCs/>
        </w:rPr>
      </w:pPr>
    </w:p>
    <w:p w14:paraId="1B288A20" w14:textId="3880107F" w:rsidR="005F450F" w:rsidRDefault="005F450F" w:rsidP="005F450F">
      <w:pPr>
        <w:pStyle w:val="ListParagraph"/>
        <w:ind w:left="1440"/>
        <w:contextualSpacing w:val="0"/>
        <w:rPr>
          <w:i/>
          <w:iCs/>
        </w:rPr>
      </w:pPr>
      <w:r w:rsidRPr="005F450F">
        <w:rPr>
          <w:i/>
          <w:iCs/>
          <w:noProof/>
        </w:rPr>
        <w:lastRenderedPageBreak/>
        <w:drawing>
          <wp:inline distT="0" distB="0" distL="0" distR="0" wp14:anchorId="104AD5C8" wp14:editId="29D05600">
            <wp:extent cx="4088219" cy="2843663"/>
            <wp:effectExtent l="228600" t="228600" r="217170" b="2044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90859" cy="2845499"/>
                    </a:xfrm>
                    <a:prstGeom prst="rect">
                      <a:avLst/>
                    </a:prstGeom>
                    <a:effectLst>
                      <a:glow rad="228600">
                        <a:schemeClr val="accent1">
                          <a:satMod val="175000"/>
                          <a:alpha val="40000"/>
                        </a:schemeClr>
                      </a:glow>
                    </a:effectLst>
                  </pic:spPr>
                </pic:pic>
              </a:graphicData>
            </a:graphic>
          </wp:inline>
        </w:drawing>
      </w:r>
    </w:p>
    <w:p w14:paraId="2405B174" w14:textId="77777777" w:rsidR="005F450F" w:rsidRPr="00545C83" w:rsidRDefault="005F450F" w:rsidP="005F450F">
      <w:pPr>
        <w:pStyle w:val="ListParagraph"/>
        <w:ind w:left="1440"/>
        <w:contextualSpacing w:val="0"/>
        <w:rPr>
          <w:i/>
          <w:iCs/>
        </w:rPr>
      </w:pPr>
    </w:p>
    <w:p w14:paraId="7D47AC30" w14:textId="6A71EBF0" w:rsidR="005F450F" w:rsidRPr="00545C83" w:rsidRDefault="005F450F" w:rsidP="005F450F">
      <w:pPr>
        <w:pStyle w:val="ListParagraph"/>
        <w:numPr>
          <w:ilvl w:val="0"/>
          <w:numId w:val="17"/>
        </w:numPr>
      </w:pPr>
      <w:r w:rsidRPr="00545C83">
        <w:t xml:space="preserve">Drag and drop </w:t>
      </w:r>
      <w:r w:rsidRPr="005F450F">
        <w:t xml:space="preserve">all four decision services </w:t>
      </w:r>
      <w:r w:rsidRPr="00545C83">
        <w:t xml:space="preserve">to the </w:t>
      </w:r>
      <w:del w:id="418" w:author="Reinhold Engelbrecht" w:date="2023-05-10T11:52:00Z">
        <w:r w:rsidRPr="00545C83" w:rsidDel="00C80B30">
          <w:delText>diagram</w:delText>
        </w:r>
      </w:del>
      <w:ins w:id="419" w:author="Reinhold Engelbrecht" w:date="2023-05-10T11:52:00Z">
        <w:r w:rsidR="00C80B30" w:rsidRPr="00545C83">
          <w:t>diagram.</w:t>
        </w:r>
      </w:ins>
    </w:p>
    <w:p w14:paraId="41A5A0FA" w14:textId="77777777" w:rsidR="005F450F" w:rsidRPr="00545C83" w:rsidRDefault="005F450F" w:rsidP="005F450F"/>
    <w:p w14:paraId="7478F786" w14:textId="644BD615" w:rsidR="005F450F" w:rsidRDefault="005F450F" w:rsidP="005F450F">
      <w:pPr>
        <w:pStyle w:val="ListParagraph"/>
        <w:numPr>
          <w:ilvl w:val="0"/>
          <w:numId w:val="17"/>
        </w:numPr>
        <w:rPr>
          <w:rStyle w:val="hgkelc"/>
        </w:rPr>
      </w:pPr>
      <w:r w:rsidRPr="00545C83">
        <w:t xml:space="preserve">Using the arrow connector, connect </w:t>
      </w:r>
      <w:r w:rsidRPr="005F450F">
        <w:rPr>
          <w:i/>
          <w:iCs/>
        </w:rPr>
        <w:t>the decision services to Route</w:t>
      </w:r>
      <w:r w:rsidRPr="00545C83">
        <w:t>.  You should see the following:</w:t>
      </w:r>
    </w:p>
    <w:p w14:paraId="6AC1D45D" w14:textId="24FFE044" w:rsidR="005F450F" w:rsidRDefault="005F450F" w:rsidP="00461C8D">
      <w:pPr>
        <w:rPr>
          <w:rStyle w:val="hgkelc"/>
        </w:rPr>
      </w:pPr>
      <w:r w:rsidRPr="005F450F">
        <w:rPr>
          <w:rStyle w:val="hgkelc"/>
          <w:noProof/>
        </w:rPr>
        <w:drawing>
          <wp:inline distT="0" distB="0" distL="0" distR="0" wp14:anchorId="39AD8CEF" wp14:editId="7ADE4140">
            <wp:extent cx="6188710" cy="3288665"/>
            <wp:effectExtent l="228600" t="228600" r="212090" b="2165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288665"/>
                    </a:xfrm>
                    <a:prstGeom prst="rect">
                      <a:avLst/>
                    </a:prstGeom>
                    <a:effectLst>
                      <a:glow rad="228600">
                        <a:schemeClr val="accent1">
                          <a:satMod val="175000"/>
                          <a:alpha val="40000"/>
                        </a:schemeClr>
                      </a:glow>
                    </a:effectLst>
                  </pic:spPr>
                </pic:pic>
              </a:graphicData>
            </a:graphic>
          </wp:inline>
        </w:drawing>
      </w:r>
    </w:p>
    <w:p w14:paraId="074B4648" w14:textId="7E2C463F" w:rsidR="005F450F" w:rsidRDefault="005F450F" w:rsidP="00461C8D">
      <w:pPr>
        <w:rPr>
          <w:rStyle w:val="hgkelc"/>
        </w:rPr>
      </w:pPr>
    </w:p>
    <w:p w14:paraId="038FE889" w14:textId="1EDFB4E4" w:rsidR="005F450F" w:rsidRDefault="005F450F" w:rsidP="005F450F">
      <w:pPr>
        <w:pStyle w:val="ListParagraph"/>
        <w:numPr>
          <w:ilvl w:val="0"/>
          <w:numId w:val="17"/>
        </w:numPr>
        <w:rPr>
          <w:rStyle w:val="hgkelc"/>
        </w:rPr>
      </w:pPr>
      <w:r>
        <w:rPr>
          <w:rStyle w:val="hgkelc"/>
        </w:rPr>
        <w:t xml:space="preserve">Test the decision service by pressing </w:t>
      </w:r>
      <w:r w:rsidRPr="005F450F">
        <w:rPr>
          <w:rStyle w:val="hgkelc"/>
          <w:i/>
          <w:iCs/>
        </w:rPr>
        <w:t>Run</w:t>
      </w:r>
      <w:r>
        <w:rPr>
          <w:rStyle w:val="hgkelc"/>
        </w:rPr>
        <w:t>.</w:t>
      </w:r>
    </w:p>
    <w:p w14:paraId="072B5B42" w14:textId="64AF12E0" w:rsidR="005F450F" w:rsidRDefault="005F450F" w:rsidP="005F450F">
      <w:pPr>
        <w:pStyle w:val="ListParagraph"/>
        <w:numPr>
          <w:ilvl w:val="0"/>
          <w:numId w:val="17"/>
        </w:numPr>
        <w:rPr>
          <w:rStyle w:val="hgkelc"/>
        </w:rPr>
      </w:pPr>
      <w:r>
        <w:rPr>
          <w:rStyle w:val="hgkelc"/>
        </w:rPr>
        <w:t>Enter the following values:</w:t>
      </w:r>
    </w:p>
    <w:p w14:paraId="2B73FEF5" w14:textId="77777777" w:rsidR="005F450F" w:rsidRDefault="005F450F" w:rsidP="005F450F">
      <w:pPr>
        <w:rPr>
          <w:rStyle w:val="hgkelc"/>
        </w:rPr>
      </w:pPr>
    </w:p>
    <w:p w14:paraId="27BEF865" w14:textId="04BC97F0" w:rsidR="005F450F" w:rsidRDefault="005F450F" w:rsidP="005F450F">
      <w:pPr>
        <w:rPr>
          <w:rStyle w:val="hgkelc"/>
        </w:rPr>
      </w:pPr>
    </w:p>
    <w:p w14:paraId="5BF670C6" w14:textId="77777777" w:rsidR="005F450F" w:rsidRDefault="005F450F" w:rsidP="005F450F">
      <w:pPr>
        <w:rPr>
          <w:rStyle w:val="hgkelc"/>
        </w:rPr>
      </w:pPr>
    </w:p>
    <w:p w14:paraId="7F09F26A" w14:textId="77777777" w:rsidR="005F450F" w:rsidRDefault="005F450F" w:rsidP="005F450F">
      <w:pPr>
        <w:rPr>
          <w:rStyle w:val="hgkelc"/>
        </w:rPr>
      </w:pPr>
    </w:p>
    <w:p w14:paraId="638E49B8" w14:textId="77777777" w:rsidR="005F450F" w:rsidRDefault="005F450F" w:rsidP="005F450F">
      <w:pPr>
        <w:rPr>
          <w:rStyle w:val="hgkelc"/>
        </w:rPr>
      </w:pPr>
    </w:p>
    <w:p w14:paraId="521D7E3F" w14:textId="3BA5D2A1" w:rsidR="005F450F" w:rsidRDefault="005F450F" w:rsidP="005F450F">
      <w:pPr>
        <w:rPr>
          <w:rStyle w:val="hgkelc"/>
        </w:rPr>
      </w:pPr>
      <w:r w:rsidRPr="005F450F">
        <w:rPr>
          <w:rStyle w:val="hgkelc"/>
          <w:noProof/>
        </w:rPr>
        <w:drawing>
          <wp:inline distT="0" distB="0" distL="0" distR="0" wp14:anchorId="162C5588" wp14:editId="7BFD466C">
            <wp:extent cx="4210050" cy="2766219"/>
            <wp:effectExtent l="228600" t="228600" r="209550" b="2057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8500" cy="2771771"/>
                    </a:xfrm>
                    <a:prstGeom prst="rect">
                      <a:avLst/>
                    </a:prstGeom>
                    <a:effectLst>
                      <a:glow rad="228600">
                        <a:schemeClr val="accent1">
                          <a:satMod val="175000"/>
                          <a:alpha val="40000"/>
                        </a:schemeClr>
                      </a:glow>
                    </a:effectLst>
                  </pic:spPr>
                </pic:pic>
              </a:graphicData>
            </a:graphic>
          </wp:inline>
        </w:drawing>
      </w:r>
    </w:p>
    <w:p w14:paraId="0F0CA146" w14:textId="278D8D43" w:rsidR="005F450F" w:rsidRDefault="005F450F" w:rsidP="005F450F">
      <w:pPr>
        <w:pStyle w:val="ListParagraph"/>
        <w:rPr>
          <w:rStyle w:val="hgkelc"/>
        </w:rPr>
      </w:pPr>
      <w:r>
        <w:rPr>
          <w:rStyle w:val="hgkelc"/>
        </w:rPr>
        <w:t xml:space="preserve">The output should be W.  The Route decision determined the BIC started with ‘A’ and routed it to </w:t>
      </w:r>
      <w:proofErr w:type="spellStart"/>
      <w:r>
        <w:rPr>
          <w:rStyle w:val="hgkelc"/>
        </w:rPr>
        <w:t>Rout</w:t>
      </w:r>
      <w:ins w:id="420" w:author="Reinhold Engelbrecht" w:date="2023-05-10T11:48:00Z">
        <w:r w:rsidR="00C038A9">
          <w:rPr>
            <w:rStyle w:val="hgkelc"/>
          </w:rPr>
          <w:t>e</w:t>
        </w:r>
      </w:ins>
      <w:r>
        <w:rPr>
          <w:rStyle w:val="hgkelc"/>
        </w:rPr>
        <w:t>AF</w:t>
      </w:r>
      <w:proofErr w:type="spellEnd"/>
      <w:r>
        <w:rPr>
          <w:rStyle w:val="hgkelc"/>
        </w:rPr>
        <w:t>. This decision service determines that a Swift message of ABC/XXX/201 is routed to W.</w:t>
      </w:r>
    </w:p>
    <w:p w14:paraId="3FF41781" w14:textId="12368D87" w:rsidR="005F450F" w:rsidRDefault="005F450F" w:rsidP="005F450F">
      <w:pPr>
        <w:pStyle w:val="ListParagraph"/>
        <w:rPr>
          <w:rStyle w:val="hgkelc"/>
        </w:rPr>
      </w:pPr>
    </w:p>
    <w:p w14:paraId="745A91BF" w14:textId="16B97803" w:rsidR="005F450F" w:rsidRDefault="005F450F" w:rsidP="00E80046">
      <w:pPr>
        <w:pStyle w:val="ListParagraph"/>
        <w:numPr>
          <w:ilvl w:val="0"/>
          <w:numId w:val="17"/>
        </w:numPr>
        <w:rPr>
          <w:rStyle w:val="hgkelc"/>
        </w:rPr>
      </w:pPr>
      <w:r>
        <w:rPr>
          <w:rStyle w:val="hgkelc"/>
        </w:rPr>
        <w:t xml:space="preserve">Verify this by selecting the </w:t>
      </w:r>
      <w:proofErr w:type="spellStart"/>
      <w:r>
        <w:rPr>
          <w:rStyle w:val="hgkelc"/>
        </w:rPr>
        <w:t>RouteAF</w:t>
      </w:r>
      <w:proofErr w:type="spellEnd"/>
      <w:r>
        <w:rPr>
          <w:rStyle w:val="hgkelc"/>
        </w:rPr>
        <w:t xml:space="preserve"> decision service and viewing the decision table.</w:t>
      </w:r>
    </w:p>
    <w:p w14:paraId="2A40CDCE" w14:textId="0435ADC3" w:rsidR="005F450F" w:rsidRDefault="005F450F" w:rsidP="005F450F">
      <w:pPr>
        <w:pStyle w:val="ListParagraph"/>
        <w:ind w:left="0"/>
        <w:rPr>
          <w:rStyle w:val="hgkelc"/>
        </w:rPr>
      </w:pPr>
      <w:r w:rsidRPr="005F450F">
        <w:rPr>
          <w:rStyle w:val="hgkelc"/>
          <w:noProof/>
        </w:rPr>
        <w:drawing>
          <wp:inline distT="0" distB="0" distL="0" distR="0" wp14:anchorId="41DC6EFA" wp14:editId="337AAC6D">
            <wp:extent cx="5481084" cy="1495966"/>
            <wp:effectExtent l="228600" t="228600" r="215265" b="2190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90196" cy="1498453"/>
                    </a:xfrm>
                    <a:prstGeom prst="rect">
                      <a:avLst/>
                    </a:prstGeom>
                    <a:effectLst>
                      <a:glow rad="228600">
                        <a:schemeClr val="accent1">
                          <a:satMod val="175000"/>
                          <a:alpha val="40000"/>
                        </a:schemeClr>
                      </a:glow>
                    </a:effectLst>
                  </pic:spPr>
                </pic:pic>
              </a:graphicData>
            </a:graphic>
          </wp:inline>
        </w:drawing>
      </w:r>
    </w:p>
    <w:p w14:paraId="6A6AFB5E" w14:textId="39BF319B" w:rsidR="005F450F" w:rsidRDefault="00C93C07" w:rsidP="00E80046">
      <w:pPr>
        <w:pStyle w:val="ListParagraph"/>
        <w:numPr>
          <w:ilvl w:val="0"/>
          <w:numId w:val="17"/>
        </w:numPr>
        <w:rPr>
          <w:rStyle w:val="hgkelc"/>
        </w:rPr>
      </w:pPr>
      <w:r>
        <w:rPr>
          <w:rStyle w:val="hgkelc"/>
        </w:rPr>
        <w:t>Now t</w:t>
      </w:r>
      <w:r w:rsidR="005F450F">
        <w:rPr>
          <w:rStyle w:val="hgkelc"/>
        </w:rPr>
        <w:t xml:space="preserve">est </w:t>
      </w:r>
      <w:r>
        <w:rPr>
          <w:rStyle w:val="hgkelc"/>
        </w:rPr>
        <w:t xml:space="preserve">the following </w:t>
      </w:r>
      <w:r w:rsidR="005F450F">
        <w:rPr>
          <w:rStyle w:val="hgkelc"/>
        </w:rPr>
        <w:t>Swift messages:</w:t>
      </w:r>
    </w:p>
    <w:p w14:paraId="2621CF94" w14:textId="3C029236" w:rsidR="005F450F" w:rsidRDefault="005F450F" w:rsidP="005F450F">
      <w:pPr>
        <w:pStyle w:val="ListParagraph"/>
        <w:ind w:left="0"/>
        <w:rPr>
          <w:rStyle w:val="hgkelc"/>
        </w:rPr>
      </w:pPr>
    </w:p>
    <w:tbl>
      <w:tblPr>
        <w:tblStyle w:val="ListTable3"/>
        <w:tblW w:w="0" w:type="auto"/>
        <w:tblInd w:w="1101" w:type="dxa"/>
        <w:tblLook w:val="04A0" w:firstRow="1" w:lastRow="0" w:firstColumn="1" w:lastColumn="0" w:noHBand="0" w:noVBand="1"/>
      </w:tblPr>
      <w:tblGrid>
        <w:gridCol w:w="3880"/>
        <w:gridCol w:w="1364"/>
      </w:tblGrid>
      <w:tr w:rsidR="00C93C07" w14:paraId="4FD24A7D" w14:textId="77777777" w:rsidTr="005661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80" w:type="dxa"/>
          </w:tcPr>
          <w:p w14:paraId="7D65DF28" w14:textId="71FCC7D9" w:rsidR="00C93C07" w:rsidRPr="00B93714" w:rsidRDefault="00C93C07" w:rsidP="00566165">
            <w:pPr>
              <w:pStyle w:val="ListParagraph"/>
              <w:ind w:left="0"/>
              <w:rPr>
                <w:b w:val="0"/>
                <w:bCs w:val="0"/>
                <w:highlight w:val="black"/>
                <w:shd w:val="clear" w:color="auto" w:fill="FFFFFF"/>
              </w:rPr>
            </w:pPr>
            <w:r>
              <w:rPr>
                <w:b w:val="0"/>
                <w:bCs w:val="0"/>
                <w:highlight w:val="black"/>
                <w:shd w:val="clear" w:color="auto" w:fill="FFFFFF"/>
              </w:rPr>
              <w:t>Swift Message</w:t>
            </w:r>
          </w:p>
        </w:tc>
        <w:tc>
          <w:tcPr>
            <w:tcW w:w="1364" w:type="dxa"/>
          </w:tcPr>
          <w:p w14:paraId="482F0B53" w14:textId="5E7A9ABF" w:rsidR="00C93C07" w:rsidRPr="00B93714" w:rsidRDefault="00C93C0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Route</w:t>
            </w:r>
          </w:p>
        </w:tc>
      </w:tr>
      <w:tr w:rsidR="00C93C07" w14:paraId="443F979A"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59B0EB72" w14:textId="3BD9078A" w:rsidR="00C93C07" w:rsidRDefault="00C93C07" w:rsidP="00566165">
            <w:pPr>
              <w:pStyle w:val="ListParagraph"/>
              <w:ind w:left="0"/>
              <w:rPr>
                <w:color w:val="161616"/>
                <w:shd w:val="clear" w:color="auto" w:fill="FFFFFF"/>
              </w:rPr>
            </w:pPr>
            <w:r>
              <w:rPr>
                <w:color w:val="161616"/>
                <w:shd w:val="clear" w:color="auto" w:fill="FFFFFF"/>
              </w:rPr>
              <w:t>GBC/XXX/201</w:t>
            </w:r>
          </w:p>
        </w:tc>
        <w:tc>
          <w:tcPr>
            <w:tcW w:w="1364" w:type="dxa"/>
          </w:tcPr>
          <w:p w14:paraId="73454A48" w14:textId="0D5DDF47"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X</w:t>
            </w:r>
          </w:p>
        </w:tc>
      </w:tr>
      <w:tr w:rsidR="00C93C07" w14:paraId="14E18504" w14:textId="77777777" w:rsidTr="00566165">
        <w:tc>
          <w:tcPr>
            <w:cnfStyle w:val="001000000000" w:firstRow="0" w:lastRow="0" w:firstColumn="1" w:lastColumn="0" w:oddVBand="0" w:evenVBand="0" w:oddHBand="0" w:evenHBand="0" w:firstRowFirstColumn="0" w:firstRowLastColumn="0" w:lastRowFirstColumn="0" w:lastRowLastColumn="0"/>
            <w:tcW w:w="3880" w:type="dxa"/>
          </w:tcPr>
          <w:p w14:paraId="56A7DB11" w14:textId="616EA6F4" w:rsidR="00C93C07" w:rsidRDefault="00C93C07" w:rsidP="00566165">
            <w:pPr>
              <w:pStyle w:val="ListParagraph"/>
              <w:ind w:left="0"/>
              <w:rPr>
                <w:color w:val="161616"/>
                <w:shd w:val="clear" w:color="auto" w:fill="FFFFFF"/>
              </w:rPr>
            </w:pPr>
            <w:r>
              <w:rPr>
                <w:color w:val="161616"/>
                <w:shd w:val="clear" w:color="auto" w:fill="FFFFFF"/>
              </w:rPr>
              <w:t>NBC/XXX/201</w:t>
            </w:r>
          </w:p>
        </w:tc>
        <w:tc>
          <w:tcPr>
            <w:tcW w:w="1364" w:type="dxa"/>
          </w:tcPr>
          <w:p w14:paraId="008BF924" w14:textId="516AAF0A" w:rsidR="00C93C07" w:rsidRPr="00B93714" w:rsidRDefault="00C93C0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Y</w:t>
            </w:r>
          </w:p>
        </w:tc>
      </w:tr>
      <w:tr w:rsidR="00C93C07" w14:paraId="52F37468" w14:textId="77777777" w:rsidTr="005661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0" w:type="dxa"/>
          </w:tcPr>
          <w:p w14:paraId="2AB8A101" w14:textId="605BD5C8" w:rsidR="00C93C07" w:rsidRDefault="00C93C07" w:rsidP="00566165">
            <w:pPr>
              <w:pStyle w:val="ListParagraph"/>
              <w:ind w:left="0"/>
              <w:rPr>
                <w:color w:val="161616"/>
                <w:shd w:val="clear" w:color="auto" w:fill="FFFFFF"/>
              </w:rPr>
            </w:pPr>
            <w:r>
              <w:rPr>
                <w:color w:val="161616"/>
                <w:shd w:val="clear" w:color="auto" w:fill="FFFFFF"/>
              </w:rPr>
              <w:t>SBC/XXX/201</w:t>
            </w:r>
          </w:p>
        </w:tc>
        <w:tc>
          <w:tcPr>
            <w:tcW w:w="1364" w:type="dxa"/>
          </w:tcPr>
          <w:p w14:paraId="08056B56" w14:textId="2A168811" w:rsidR="00C93C07" w:rsidRPr="00B93714" w:rsidRDefault="00C93C0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Z</w:t>
            </w:r>
          </w:p>
        </w:tc>
      </w:tr>
    </w:tbl>
    <w:p w14:paraId="6A2C7D8C" w14:textId="7E7CBC7A" w:rsidR="00C93C07" w:rsidRDefault="00C93C07" w:rsidP="00C93C07">
      <w:pPr>
        <w:pStyle w:val="ListParagraph"/>
        <w:ind w:left="0"/>
        <w:rPr>
          <w:rStyle w:val="hgkelc"/>
        </w:rPr>
      </w:pPr>
    </w:p>
    <w:p w14:paraId="104CBB46" w14:textId="3B77E799" w:rsidR="004E2E9F" w:rsidRPr="00545C83" w:rsidRDefault="00C93C07" w:rsidP="00E05F59">
      <w:pPr>
        <w:pStyle w:val="ListParagraph"/>
        <w:ind w:left="0"/>
      </w:pPr>
      <w:r>
        <w:rPr>
          <w:rStyle w:val="hgkelc"/>
        </w:rPr>
        <w:t>You should see that each message is routed to a different decision service.</w:t>
      </w:r>
      <w:r w:rsidR="004E2E9F">
        <w:rPr>
          <w:rStyle w:val="hgkelc"/>
        </w:rPr>
        <w:t xml:space="preserve"> </w:t>
      </w:r>
      <w:r w:rsidR="004E2E9F">
        <w:t xml:space="preserve">If there are execution errors, talk to your instructor. </w:t>
      </w:r>
    </w:p>
    <w:p w14:paraId="7CD847F0" w14:textId="77777777" w:rsidR="004E2E9F" w:rsidRDefault="004E2E9F" w:rsidP="00E80046">
      <w:pPr>
        <w:pStyle w:val="ListParagraph"/>
        <w:ind w:left="0" w:firstLine="360"/>
        <w:rPr>
          <w:rStyle w:val="hgkelc"/>
        </w:rPr>
      </w:pPr>
    </w:p>
    <w:p w14:paraId="34FE97C2" w14:textId="2610B2F0" w:rsidR="00C93C07" w:rsidRDefault="00C93C07" w:rsidP="00C93C07">
      <w:pPr>
        <w:pStyle w:val="ListParagraph"/>
        <w:ind w:left="0"/>
        <w:rPr>
          <w:rStyle w:val="hgkelc"/>
        </w:rPr>
      </w:pPr>
    </w:p>
    <w:p w14:paraId="69AD6346" w14:textId="4A1D9988" w:rsidR="00C93C07" w:rsidRDefault="00C93C07" w:rsidP="00E80046">
      <w:pPr>
        <w:pStyle w:val="ListParagraph"/>
        <w:numPr>
          <w:ilvl w:val="0"/>
          <w:numId w:val="17"/>
        </w:numPr>
        <w:rPr>
          <w:rStyle w:val="hgkelc"/>
        </w:rPr>
      </w:pPr>
      <w:r>
        <w:rPr>
          <w:rStyle w:val="hgkelc"/>
        </w:rPr>
        <w:t xml:space="preserve">Now add a new message:  </w:t>
      </w:r>
      <w:r w:rsidRPr="00C93C07">
        <w:rPr>
          <w:b/>
          <w:bCs/>
          <w:color w:val="161616"/>
          <w:shd w:val="clear" w:color="auto" w:fill="FFFFFF"/>
        </w:rPr>
        <w:t>ZBC/XXX/201</w:t>
      </w:r>
      <w:r>
        <w:rPr>
          <w:color w:val="161616"/>
          <w:shd w:val="clear" w:color="auto" w:fill="FFFFFF"/>
        </w:rPr>
        <w:t xml:space="preserve"> with route </w:t>
      </w:r>
      <w:r w:rsidRPr="00C93C07">
        <w:rPr>
          <w:b/>
          <w:bCs/>
          <w:color w:val="161616"/>
          <w:shd w:val="clear" w:color="auto" w:fill="FFFFFF"/>
        </w:rPr>
        <w:t>Z1</w:t>
      </w:r>
      <w:r>
        <w:rPr>
          <w:color w:val="161616"/>
          <w:shd w:val="clear" w:color="auto" w:fill="FFFFFF"/>
        </w:rPr>
        <w:t>.  Where would you put this rule?</w:t>
      </w:r>
    </w:p>
    <w:p w14:paraId="0CD55685" w14:textId="43E69B8F" w:rsidR="00C93C07" w:rsidRDefault="00C93C07" w:rsidP="00C93C07">
      <w:pPr>
        <w:pStyle w:val="ListParagraph"/>
        <w:ind w:left="0"/>
        <w:rPr>
          <w:rStyle w:val="hgkelc"/>
        </w:rPr>
      </w:pPr>
    </w:p>
    <w:p w14:paraId="47615780" w14:textId="3891CD50" w:rsidR="005C0115" w:rsidRPr="00545C83" w:rsidRDefault="005C0115" w:rsidP="005C0115">
      <w:pPr>
        <w:pStyle w:val="Heading2"/>
        <w:numPr>
          <w:ilvl w:val="0"/>
          <w:numId w:val="0"/>
        </w:numPr>
        <w:ind w:left="432" w:hanging="432"/>
      </w:pPr>
      <w:bookmarkStart w:id="421" w:name="_Toc135759370"/>
      <w:r w:rsidRPr="00545C83">
        <w:t>Conclusion</w:t>
      </w:r>
      <w:bookmarkEnd w:id="421"/>
    </w:p>
    <w:p w14:paraId="7C66AE80" w14:textId="77777777" w:rsidR="005C0115" w:rsidRPr="00545C83" w:rsidRDefault="005C0115" w:rsidP="005C0115">
      <w:pPr>
        <w:rPr>
          <w:lang w:eastAsia="x-none"/>
        </w:rPr>
      </w:pPr>
    </w:p>
    <w:p w14:paraId="08E6A8F8" w14:textId="50F03EC8" w:rsidR="005C0115" w:rsidRPr="00545C83" w:rsidRDefault="583AB42E" w:rsidP="005C0115">
      <w:pPr>
        <w:rPr>
          <w:ins w:id="422" w:author="NIGEL CROWTHER" w:date="2023-05-10T16:16:00Z"/>
          <w:rStyle w:val="hgkelc"/>
        </w:rPr>
      </w:pPr>
      <w:r>
        <w:t>In this lab we split a tall narrow decision table into more manageable chunks using the Index Pattern.</w:t>
      </w:r>
    </w:p>
    <w:p w14:paraId="2A2BBDDB" w14:textId="49A1994A" w:rsidR="583AB42E" w:rsidRDefault="583AB42E" w:rsidP="583AB42E">
      <w:pPr>
        <w:rPr>
          <w:ins w:id="423" w:author="NIGEL CROWTHER" w:date="2023-05-10T16:16:00Z"/>
        </w:rPr>
      </w:pPr>
    </w:p>
    <w:p w14:paraId="1A198520" w14:textId="0A7BE74C" w:rsidR="583AB42E" w:rsidRDefault="583AB42E" w:rsidP="583AB42E">
      <w:pPr>
        <w:rPr>
          <w:ins w:id="424" w:author="NIGEL CROWTHER" w:date="2023-05-10T16:16:00Z"/>
          <w:lang w:eastAsia="en-US"/>
        </w:rPr>
      </w:pPr>
      <w:ins w:id="425" w:author="NIGEL CROWTHER" w:date="2023-05-10T16:16:00Z">
        <w:r w:rsidRPr="583AB42E">
          <w:rPr>
            <w:lang w:eastAsia="en-US"/>
          </w:rPr>
          <w:t>To continue with the next lab, please reset your environment as described in Appendix B.</w:t>
        </w:r>
      </w:ins>
    </w:p>
    <w:p w14:paraId="17A93D39" w14:textId="1B5FB4DE" w:rsidR="583AB42E" w:rsidRDefault="583AB42E" w:rsidP="583AB42E"/>
    <w:p w14:paraId="0FF5B938" w14:textId="77777777" w:rsidR="005C0115" w:rsidRPr="00545C83" w:rsidRDefault="005C0115" w:rsidP="00461C8D">
      <w:pPr>
        <w:rPr>
          <w:rStyle w:val="hgkelc"/>
        </w:rPr>
      </w:pPr>
    </w:p>
    <w:p w14:paraId="5B66516D" w14:textId="193FC017" w:rsidR="00900DCC" w:rsidRPr="00545C83" w:rsidRDefault="00B245C6" w:rsidP="008C17CA">
      <w:pPr>
        <w:pStyle w:val="Heading1"/>
        <w:numPr>
          <w:ilvl w:val="0"/>
          <w:numId w:val="0"/>
        </w:numPr>
        <w:ind w:left="432" w:hanging="432"/>
        <w:rPr>
          <w:lang w:val="en-GB"/>
        </w:rPr>
      </w:pPr>
      <w:bookmarkStart w:id="426" w:name="_Toc135759371"/>
      <w:r w:rsidRPr="00545C83">
        <w:rPr>
          <w:lang w:val="en-GB"/>
        </w:rPr>
        <w:lastRenderedPageBreak/>
        <w:t xml:space="preserve">Lab 5 - </w:t>
      </w:r>
      <w:r w:rsidR="00900DCC" w:rsidRPr="00545C83">
        <w:rPr>
          <w:lang w:val="en-GB"/>
        </w:rPr>
        <w:t>Hit Polic</w:t>
      </w:r>
      <w:r w:rsidR="004B6E25" w:rsidRPr="00545C83">
        <w:rPr>
          <w:lang w:val="en-GB"/>
        </w:rPr>
        <w:t>ies</w:t>
      </w:r>
      <w:bookmarkEnd w:id="426"/>
      <w:r w:rsidR="004B6E25" w:rsidRPr="00545C83">
        <w:rPr>
          <w:lang w:val="en-GB"/>
        </w:rPr>
        <w:t xml:space="preserve"> </w:t>
      </w:r>
    </w:p>
    <w:p w14:paraId="0965D978" w14:textId="63FC9F17" w:rsidR="00854D43" w:rsidRPr="00545C83" w:rsidRDefault="00854D43" w:rsidP="00854D43">
      <w:pPr>
        <w:pStyle w:val="Heading2"/>
        <w:numPr>
          <w:ilvl w:val="0"/>
          <w:numId w:val="0"/>
        </w:numPr>
        <w:ind w:left="432" w:hanging="432"/>
      </w:pPr>
      <w:bookmarkStart w:id="427" w:name="_Toc135759372"/>
      <w:r w:rsidRPr="00545C83">
        <w:t>Introduction</w:t>
      </w:r>
      <w:bookmarkEnd w:id="427"/>
    </w:p>
    <w:p w14:paraId="08A00629" w14:textId="442BDD01" w:rsidR="00900DCC" w:rsidRPr="00545C83" w:rsidRDefault="00900DCC" w:rsidP="00900DCC">
      <w:pPr>
        <w:rPr>
          <w:lang w:eastAsia="x-none"/>
        </w:rPr>
      </w:pPr>
    </w:p>
    <w:p w14:paraId="3CB33C9B" w14:textId="6145CF89" w:rsidR="0072667D" w:rsidRDefault="0072667D" w:rsidP="00900DCC">
      <w:r>
        <w:t>D</w:t>
      </w:r>
      <w:r w:rsidR="00854D43" w:rsidRPr="00545C83">
        <w:t>ecision</w:t>
      </w:r>
      <w:r w:rsidR="00114177">
        <w:t xml:space="preserve"> tables </w:t>
      </w:r>
      <w:r>
        <w:t>do not always behave the same way</w:t>
      </w:r>
      <w:r w:rsidR="00317EF2">
        <w:t>.</w:t>
      </w:r>
      <w:r w:rsidR="00854D43" w:rsidRPr="00545C83">
        <w:t xml:space="preserve"> Some </w:t>
      </w:r>
      <w:r w:rsidR="00114177">
        <w:t xml:space="preserve">tables </w:t>
      </w:r>
      <w:r w:rsidR="00854D43" w:rsidRPr="00545C83">
        <w:t xml:space="preserve">count outcomes, some </w:t>
      </w:r>
      <w:r w:rsidR="00277FCD">
        <w:t>are</w:t>
      </w:r>
      <w:r w:rsidR="00854D43" w:rsidRPr="00545C83">
        <w:t xml:space="preserve"> go / no go decision</w:t>
      </w:r>
      <w:r w:rsidR="00277FCD">
        <w:t>s</w:t>
      </w:r>
      <w:r w:rsidR="00854D43" w:rsidRPr="00545C83">
        <w:t xml:space="preserve"> and others require </w:t>
      </w:r>
      <w:r w:rsidR="00277FCD">
        <w:t>precise</w:t>
      </w:r>
      <w:r w:rsidR="00854D43" w:rsidRPr="00545C83">
        <w:t xml:space="preserve"> reasoning.  </w:t>
      </w:r>
      <w:r>
        <w:rPr>
          <w:rStyle w:val="hgkelc"/>
          <w:lang w:val="en"/>
        </w:rPr>
        <w:t>Different hit policies lead to different results</w:t>
      </w:r>
      <w:r w:rsidR="00E05F59">
        <w:rPr>
          <w:rStyle w:val="hgkelc"/>
          <w:lang w:val="en"/>
        </w:rPr>
        <w:t xml:space="preserve"> and </w:t>
      </w:r>
      <w:r>
        <w:rPr>
          <w:rStyle w:val="hgkelc"/>
          <w:lang w:val="en"/>
        </w:rPr>
        <w:t xml:space="preserve">require different ways of thinking about the </w:t>
      </w:r>
      <w:r w:rsidR="00E05F59">
        <w:rPr>
          <w:rStyle w:val="hgkelc"/>
          <w:lang w:val="en"/>
        </w:rPr>
        <w:t>decision</w:t>
      </w:r>
      <w:r>
        <w:rPr>
          <w:rStyle w:val="hgkelc"/>
          <w:lang w:val="en"/>
        </w:rPr>
        <w:t xml:space="preserve"> table.  </w:t>
      </w:r>
    </w:p>
    <w:p w14:paraId="11A4C98F" w14:textId="77777777" w:rsidR="0072667D" w:rsidRDefault="0072667D" w:rsidP="00900DCC"/>
    <w:p w14:paraId="06E7A7C3" w14:textId="4328DCA0" w:rsidR="00900DCC" w:rsidRPr="00545C83" w:rsidRDefault="00854D43" w:rsidP="00900DCC">
      <w:r w:rsidRPr="00545C83">
        <w:t>In DMN the hit policy is specified in the top left of the decision table.  See below:</w:t>
      </w:r>
    </w:p>
    <w:p w14:paraId="7FAE2196" w14:textId="71F68301" w:rsidR="00854D43" w:rsidRPr="009E254C" w:rsidRDefault="007B7541" w:rsidP="009E254C">
      <w:pPr>
        <w:rPr>
          <w:rStyle w:val="IntenseEmphasis"/>
          <w:i w:val="0"/>
          <w:iCs w:val="0"/>
          <w:color w:val="auto"/>
        </w:rPr>
      </w:pPr>
      <w:r w:rsidRPr="007B7541">
        <w:rPr>
          <w:rStyle w:val="IntenseEmphasis"/>
          <w:i w:val="0"/>
          <w:iCs w:val="0"/>
          <w:noProof/>
          <w:color w:val="auto"/>
        </w:rPr>
        <w:drawing>
          <wp:inline distT="0" distB="0" distL="0" distR="0" wp14:anchorId="190CA272" wp14:editId="070DF4EA">
            <wp:extent cx="4984750" cy="2206465"/>
            <wp:effectExtent l="228600" t="228600" r="215900" b="2133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12232" cy="2218630"/>
                    </a:xfrm>
                    <a:prstGeom prst="rect">
                      <a:avLst/>
                    </a:prstGeom>
                    <a:effectLst>
                      <a:glow rad="228600">
                        <a:schemeClr val="accent1">
                          <a:satMod val="175000"/>
                          <a:alpha val="40000"/>
                        </a:schemeClr>
                      </a:glow>
                    </a:effectLst>
                  </pic:spPr>
                </pic:pic>
              </a:graphicData>
            </a:graphic>
          </wp:inline>
        </w:drawing>
      </w:r>
    </w:p>
    <w:p w14:paraId="450A4C3F" w14:textId="52291EF6" w:rsidR="00900DCC" w:rsidRPr="00545C83" w:rsidRDefault="0072667D" w:rsidP="00900DCC">
      <w:r>
        <w:t>It</w:t>
      </w:r>
      <w:r w:rsidR="00854D43" w:rsidRPr="00545C83">
        <w:t xml:space="preserve"> is </w:t>
      </w:r>
      <w:r w:rsidR="00050987">
        <w:t>recommended</w:t>
      </w:r>
      <w:r w:rsidR="00854D43" w:rsidRPr="00545C83">
        <w:t xml:space="preserve"> to </w:t>
      </w:r>
      <w:r w:rsidR="00277FCD">
        <w:t xml:space="preserve">select </w:t>
      </w:r>
      <w:r w:rsidR="00854D43" w:rsidRPr="00545C83">
        <w:t xml:space="preserve">the </w:t>
      </w:r>
      <w:r w:rsidR="00277FCD">
        <w:t>appropriate</w:t>
      </w:r>
      <w:r w:rsidR="00854D43" w:rsidRPr="00545C83">
        <w:t xml:space="preserve"> hit policy</w:t>
      </w:r>
      <w:r>
        <w:t xml:space="preserve"> </w:t>
      </w:r>
      <w:r w:rsidRPr="00E05F59">
        <w:rPr>
          <w:i/>
          <w:iCs/>
        </w:rPr>
        <w:t>before</w:t>
      </w:r>
      <w:r>
        <w:t xml:space="preserve"> </w:t>
      </w:r>
      <w:r w:rsidR="00E05F59">
        <w:t>adding</w:t>
      </w:r>
      <w:r>
        <w:t xml:space="preserve"> rows to your decision table</w:t>
      </w:r>
      <w:r w:rsidR="00854D43" w:rsidRPr="00545C83">
        <w:t>.</w:t>
      </w:r>
      <w:r>
        <w:t xml:space="preserve"> </w:t>
      </w:r>
      <w:r w:rsidR="00900DCC" w:rsidRPr="00545C83">
        <w:rPr>
          <w:lang w:eastAsia="x-none"/>
        </w:rPr>
        <w:t>The common policies are:</w:t>
      </w:r>
    </w:p>
    <w:p w14:paraId="371BE454" w14:textId="77777777" w:rsidR="00900DCC" w:rsidRPr="00545C83" w:rsidRDefault="00900DCC" w:rsidP="00900DCC">
      <w:pPr>
        <w:rPr>
          <w:lang w:eastAsia="x-none"/>
        </w:rPr>
      </w:pPr>
    </w:p>
    <w:tbl>
      <w:tblPr>
        <w:tblStyle w:val="GridTable4-Accent51"/>
        <w:tblW w:w="0" w:type="auto"/>
        <w:tblLook w:val="04A0" w:firstRow="1" w:lastRow="0" w:firstColumn="1" w:lastColumn="0" w:noHBand="0" w:noVBand="1"/>
      </w:tblPr>
      <w:tblGrid>
        <w:gridCol w:w="1029"/>
        <w:gridCol w:w="3402"/>
        <w:gridCol w:w="5375"/>
      </w:tblGrid>
      <w:tr w:rsidR="00900DCC" w:rsidRPr="00545C83" w14:paraId="281596BE" w14:textId="77777777" w:rsidTr="00F334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44134361" w14:textId="77777777" w:rsidR="00900DCC" w:rsidRPr="00050987" w:rsidRDefault="00900DCC" w:rsidP="008901BF">
            <w:pPr>
              <w:jc w:val="center"/>
              <w:rPr>
                <w:szCs w:val="22"/>
              </w:rPr>
            </w:pPr>
            <w:r w:rsidRPr="00050987">
              <w:rPr>
                <w:szCs w:val="22"/>
              </w:rPr>
              <w:t>Hit Policy</w:t>
            </w:r>
          </w:p>
        </w:tc>
        <w:tc>
          <w:tcPr>
            <w:tcW w:w="3402" w:type="dxa"/>
            <w:hideMark/>
          </w:tcPr>
          <w:p w14:paraId="320CCA6A" w14:textId="77777777" w:rsidR="00900DCC" w:rsidRPr="00050987" w:rsidRDefault="00900DCC" w:rsidP="008901BF">
            <w:pPr>
              <w:jc w:val="center"/>
              <w:cnfStyle w:val="100000000000" w:firstRow="1" w:lastRow="0" w:firstColumn="0" w:lastColumn="0" w:oddVBand="0" w:evenVBand="0" w:oddHBand="0" w:evenHBand="0" w:firstRowFirstColumn="0" w:firstRowLastColumn="0" w:lastRowFirstColumn="0" w:lastRowLastColumn="0"/>
              <w:rPr>
                <w:szCs w:val="22"/>
              </w:rPr>
            </w:pPr>
            <w:r w:rsidRPr="00050987">
              <w:rPr>
                <w:szCs w:val="22"/>
              </w:rPr>
              <w:t>Description</w:t>
            </w:r>
          </w:p>
        </w:tc>
        <w:tc>
          <w:tcPr>
            <w:tcW w:w="5375" w:type="dxa"/>
          </w:tcPr>
          <w:p w14:paraId="2FBE06BF" w14:textId="77777777" w:rsidR="00900DCC" w:rsidRPr="00050987" w:rsidRDefault="00900DCC" w:rsidP="008901BF">
            <w:pPr>
              <w:tabs>
                <w:tab w:val="left" w:pos="570"/>
              </w:tabs>
              <w:cnfStyle w:val="100000000000" w:firstRow="1" w:lastRow="0" w:firstColumn="0" w:lastColumn="0" w:oddVBand="0" w:evenVBand="0" w:oddHBand="0" w:evenHBand="0" w:firstRowFirstColumn="0" w:firstRowLastColumn="0" w:lastRowFirstColumn="0" w:lastRowLastColumn="0"/>
              <w:rPr>
                <w:szCs w:val="22"/>
              </w:rPr>
            </w:pPr>
            <w:r w:rsidRPr="00050987">
              <w:rPr>
                <w:szCs w:val="22"/>
              </w:rPr>
              <w:tab/>
              <w:t>When to use</w:t>
            </w:r>
          </w:p>
        </w:tc>
      </w:tr>
      <w:tr w:rsidR="00900DCC" w:rsidRPr="00545C83" w14:paraId="0BC0DE49"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5F44CA31" w14:textId="77777777" w:rsidR="00900DCC" w:rsidRPr="00545C83" w:rsidRDefault="00900DCC" w:rsidP="008901BF">
            <w:pPr>
              <w:rPr>
                <w:rFonts w:ascii="Times New Roman" w:hAnsi="Times New Roman"/>
                <w:sz w:val="24"/>
              </w:rPr>
            </w:pPr>
            <w:r w:rsidRPr="00545C83">
              <w:rPr>
                <w:rStyle w:val="Strong"/>
                <w:b/>
                <w:bCs/>
              </w:rPr>
              <w:t>Unique (U)</w:t>
            </w:r>
            <w:r w:rsidRPr="00545C83">
              <w:t xml:space="preserve"> </w:t>
            </w:r>
          </w:p>
          <w:p w14:paraId="6D0DAB77" w14:textId="77777777" w:rsidR="00900DCC" w:rsidRPr="00545C83" w:rsidRDefault="00900DCC" w:rsidP="008901BF">
            <w:pPr>
              <w:rPr>
                <w:rFonts w:ascii="Times New Roman" w:hAnsi="Times New Roman"/>
                <w:sz w:val="24"/>
              </w:rPr>
            </w:pPr>
          </w:p>
        </w:tc>
        <w:tc>
          <w:tcPr>
            <w:tcW w:w="3402" w:type="dxa"/>
            <w:hideMark/>
          </w:tcPr>
          <w:p w14:paraId="4077E320"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Permits only one rule to match. Any overlap raises an error.</w:t>
            </w:r>
          </w:p>
        </w:tc>
        <w:tc>
          <w:tcPr>
            <w:tcW w:w="5375" w:type="dxa"/>
          </w:tcPr>
          <w:p w14:paraId="525115DF"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detailed reasoning.  Ensures your rules cover all cases and are complete</w:t>
            </w:r>
          </w:p>
        </w:tc>
      </w:tr>
      <w:tr w:rsidR="00D848B6" w:rsidRPr="00545C83" w14:paraId="04A151AC" w14:textId="77777777" w:rsidTr="00F3349A">
        <w:tc>
          <w:tcPr>
            <w:cnfStyle w:val="001000000000" w:firstRow="0" w:lastRow="0" w:firstColumn="1" w:lastColumn="0" w:oddVBand="0" w:evenVBand="0" w:oddHBand="0" w:evenHBand="0" w:firstRowFirstColumn="0" w:firstRowLastColumn="0" w:lastRowFirstColumn="0" w:lastRowLastColumn="0"/>
            <w:tcW w:w="1029" w:type="dxa"/>
          </w:tcPr>
          <w:p w14:paraId="0589E3A2" w14:textId="1BBF7415" w:rsidR="00D848B6" w:rsidRPr="00545C83" w:rsidRDefault="00D848B6" w:rsidP="008901BF">
            <w:pPr>
              <w:rPr>
                <w:rStyle w:val="Strong"/>
              </w:rPr>
            </w:pPr>
            <w:r>
              <w:rPr>
                <w:rFonts w:ascii="Times New Roman" w:hAnsi="Times New Roman"/>
                <w:sz w:val="24"/>
              </w:rPr>
              <w:t>Any (A)</w:t>
            </w:r>
          </w:p>
        </w:tc>
        <w:tc>
          <w:tcPr>
            <w:tcW w:w="3402" w:type="dxa"/>
          </w:tcPr>
          <w:p w14:paraId="15EE6A96" w14:textId="233464FD"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rsidRPr="00545C83">
              <w:t xml:space="preserve">Permits only one rule to match. </w:t>
            </w:r>
            <w:r w:rsidR="00F3349A">
              <w:t xml:space="preserve">But allows overlaps.   </w:t>
            </w:r>
          </w:p>
        </w:tc>
        <w:tc>
          <w:tcPr>
            <w:tcW w:w="5375" w:type="dxa"/>
          </w:tcPr>
          <w:p w14:paraId="767BC0D3" w14:textId="5047718E" w:rsidR="00D848B6" w:rsidRPr="00545C83" w:rsidRDefault="00D848B6" w:rsidP="008901BF">
            <w:pPr>
              <w:cnfStyle w:val="000000000000" w:firstRow="0" w:lastRow="0" w:firstColumn="0" w:lastColumn="0" w:oddVBand="0" w:evenVBand="0" w:oddHBand="0" w:evenHBand="0" w:firstRowFirstColumn="0" w:firstRowLastColumn="0" w:lastRowFirstColumn="0" w:lastRowLastColumn="0"/>
            </w:pPr>
            <w:r>
              <w:t>As above</w:t>
            </w:r>
            <w:r w:rsidR="00F3349A">
              <w:t xml:space="preserve"> but less strict enforcement of overlaps</w:t>
            </w:r>
          </w:p>
        </w:tc>
      </w:tr>
      <w:tr w:rsidR="00900DCC" w:rsidRPr="00545C83" w14:paraId="5015BEDF" w14:textId="77777777" w:rsidTr="00F334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9" w:type="dxa"/>
            <w:hideMark/>
          </w:tcPr>
          <w:p w14:paraId="011C5AEF" w14:textId="77777777" w:rsidR="00900DCC" w:rsidRPr="00545C83" w:rsidRDefault="00900DCC" w:rsidP="008901BF">
            <w:pPr>
              <w:rPr>
                <w:rFonts w:ascii="Times New Roman" w:hAnsi="Times New Roman"/>
                <w:sz w:val="24"/>
              </w:rPr>
            </w:pPr>
            <w:r w:rsidRPr="00545C83">
              <w:rPr>
                <w:rFonts w:ascii="Times New Roman" w:hAnsi="Times New Roman"/>
                <w:sz w:val="24"/>
              </w:rPr>
              <w:t>First (F)</w:t>
            </w:r>
          </w:p>
        </w:tc>
        <w:tc>
          <w:tcPr>
            <w:tcW w:w="3402" w:type="dxa"/>
            <w:hideMark/>
          </w:tcPr>
          <w:p w14:paraId="37D93015" w14:textId="77777777"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rPr>
                <w:rFonts w:ascii="Times New Roman" w:hAnsi="Times New Roman"/>
                <w:sz w:val="24"/>
              </w:rPr>
            </w:pPr>
            <w:r w:rsidRPr="00545C83">
              <w:t>Rules are evaluated from top to bottom. Rules may overlap, but only the first match counts.</w:t>
            </w:r>
          </w:p>
        </w:tc>
        <w:tc>
          <w:tcPr>
            <w:tcW w:w="5375" w:type="dxa"/>
          </w:tcPr>
          <w:p w14:paraId="22166462" w14:textId="2FCC2A36" w:rsidR="00900DCC" w:rsidRPr="00545C83" w:rsidRDefault="00900DCC" w:rsidP="008901BF">
            <w:pPr>
              <w:cnfStyle w:val="000000100000" w:firstRow="0" w:lastRow="0" w:firstColumn="0" w:lastColumn="0" w:oddVBand="0" w:evenVBand="0" w:oddHBand="1" w:evenHBand="0" w:firstRowFirstColumn="0" w:firstRowLastColumn="0" w:lastRowFirstColumn="0" w:lastRowLastColumn="0"/>
            </w:pPr>
            <w:r w:rsidRPr="00545C83">
              <w:t>For concise decision tables where a</w:t>
            </w:r>
            <w:r w:rsidR="00317EF2">
              <w:t xml:space="preserve"> simple</w:t>
            </w:r>
            <w:r w:rsidRPr="00545C83">
              <w:t xml:space="preserve"> go / no go decision is needed rather than complete reasoning.</w:t>
            </w:r>
          </w:p>
        </w:tc>
      </w:tr>
      <w:tr w:rsidR="00900DCC" w:rsidRPr="00545C83" w14:paraId="5AA86B0A" w14:textId="77777777" w:rsidTr="00F3349A">
        <w:trPr>
          <w:trHeight w:val="1553"/>
        </w:trPr>
        <w:tc>
          <w:tcPr>
            <w:cnfStyle w:val="001000000000" w:firstRow="0" w:lastRow="0" w:firstColumn="1" w:lastColumn="0" w:oddVBand="0" w:evenVBand="0" w:oddHBand="0" w:evenHBand="0" w:firstRowFirstColumn="0" w:firstRowLastColumn="0" w:lastRowFirstColumn="0" w:lastRowLastColumn="0"/>
            <w:tcW w:w="1029" w:type="dxa"/>
            <w:hideMark/>
          </w:tcPr>
          <w:p w14:paraId="33D08977" w14:textId="77777777" w:rsidR="00900DCC" w:rsidRPr="00545C83" w:rsidRDefault="00900DCC" w:rsidP="008901BF">
            <w:pPr>
              <w:rPr>
                <w:rFonts w:ascii="Times New Roman" w:hAnsi="Times New Roman"/>
                <w:b w:val="0"/>
                <w:bCs w:val="0"/>
                <w:sz w:val="24"/>
              </w:rPr>
            </w:pPr>
            <w:r w:rsidRPr="00545C83">
              <w:rPr>
                <w:rStyle w:val="Strong"/>
                <w:b/>
                <w:bCs/>
              </w:rPr>
              <w:t>Collect (C)</w:t>
            </w:r>
          </w:p>
        </w:tc>
        <w:tc>
          <w:tcPr>
            <w:tcW w:w="3402" w:type="dxa"/>
            <w:hideMark/>
          </w:tcPr>
          <w:p w14:paraId="6236756B" w14:textId="77777777" w:rsidR="00900DCC" w:rsidRPr="00545C83" w:rsidRDefault="00900DCC" w:rsidP="008901BF">
            <w:pPr>
              <w:cnfStyle w:val="000000000000" w:firstRow="0" w:lastRow="0" w:firstColumn="0" w:lastColumn="0" w:oddVBand="0" w:evenVBand="0" w:oddHBand="0" w:evenHBand="0" w:firstRowFirstColumn="0" w:firstRowLastColumn="0" w:lastRowFirstColumn="0" w:lastRowLastColumn="0"/>
              <w:rPr>
                <w:rFonts w:ascii="Times New Roman" w:hAnsi="Times New Roman"/>
                <w:sz w:val="24"/>
              </w:rPr>
            </w:pPr>
            <w:r w:rsidRPr="00545C83">
              <w:t>Aggregates values in an arbitrary list.</w:t>
            </w:r>
          </w:p>
        </w:tc>
        <w:tc>
          <w:tcPr>
            <w:tcW w:w="5375" w:type="dxa"/>
          </w:tcPr>
          <w:p w14:paraId="6BE1431D" w14:textId="62A54239" w:rsidR="004561D0" w:rsidRPr="00545C83" w:rsidRDefault="00900DCC" w:rsidP="008901BF">
            <w:pPr>
              <w:cnfStyle w:val="000000000000" w:firstRow="0" w:lastRow="0" w:firstColumn="0" w:lastColumn="0" w:oddVBand="0" w:evenVBand="0" w:oddHBand="0" w:evenHBand="0" w:firstRowFirstColumn="0" w:firstRowLastColumn="0" w:lastRowFirstColumn="0" w:lastRowLastColumn="0"/>
            </w:pPr>
            <w:r w:rsidRPr="00545C83">
              <w:t xml:space="preserve">For multiple row </w:t>
            </w:r>
            <w:r w:rsidR="00317EF2">
              <w:t>matches</w:t>
            </w:r>
            <w:r w:rsidRPr="00545C83">
              <w:t xml:space="preserve">.  </w:t>
            </w:r>
          </w:p>
          <w:p w14:paraId="7F48A087" w14:textId="77777777"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739847EB" w14:textId="623729F4"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S</w:t>
            </w:r>
            <w:r w:rsidR="00900DCC" w:rsidRPr="00545C83">
              <w:rPr>
                <w:b/>
                <w:bCs/>
              </w:rPr>
              <w:t>tring</w:t>
            </w:r>
            <w:r w:rsidRPr="00545C83">
              <w:rPr>
                <w:b/>
                <w:bCs/>
              </w:rPr>
              <w:t xml:space="preserve"> </w:t>
            </w:r>
            <w:r w:rsidRPr="00545C83">
              <w:t>aggregator:</w:t>
            </w:r>
          </w:p>
          <w:p w14:paraId="19B1E1C5" w14:textId="6053A400"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 xml:space="preserve">&lt;None&gt; - </w:t>
            </w:r>
            <w:r w:rsidR="003C3504" w:rsidRPr="00545C83">
              <w:t xml:space="preserve">matching instances </w:t>
            </w:r>
            <w:r w:rsidRPr="00545C83">
              <w:t>returned as list</w:t>
            </w:r>
          </w:p>
          <w:p w14:paraId="19189026" w14:textId="0C4DC53C" w:rsidR="004561D0" w:rsidRPr="00545C83" w:rsidRDefault="004561D0">
            <w:pPr>
              <w:pStyle w:val="ListParagraph"/>
              <w:numPr>
                <w:ilvl w:val="0"/>
                <w:numId w:val="7"/>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D99A0FB" w14:textId="3888AB8F"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p>
          <w:p w14:paraId="288F0A91" w14:textId="40C76352" w:rsidR="004561D0" w:rsidRPr="00545C83" w:rsidRDefault="004561D0" w:rsidP="008901BF">
            <w:pPr>
              <w:cnfStyle w:val="000000000000" w:firstRow="0" w:lastRow="0" w:firstColumn="0" w:lastColumn="0" w:oddVBand="0" w:evenVBand="0" w:oddHBand="0" w:evenHBand="0" w:firstRowFirstColumn="0" w:firstRowLastColumn="0" w:lastRowFirstColumn="0" w:lastRowLastColumn="0"/>
            </w:pPr>
            <w:r w:rsidRPr="00545C83">
              <w:rPr>
                <w:b/>
                <w:bCs/>
              </w:rPr>
              <w:t>N</w:t>
            </w:r>
            <w:r w:rsidR="00900DCC" w:rsidRPr="00545C83">
              <w:rPr>
                <w:b/>
                <w:bCs/>
              </w:rPr>
              <w:t>umber</w:t>
            </w:r>
            <w:r w:rsidR="00900DCC" w:rsidRPr="00545C83">
              <w:t xml:space="preserve"> </w:t>
            </w:r>
            <w:r w:rsidRPr="00545C83">
              <w:t>aggregator:</w:t>
            </w:r>
          </w:p>
          <w:p w14:paraId="2C3005F9" w14:textId="2A05D4A7"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SUM – matching instances added</w:t>
            </w:r>
          </w:p>
          <w:p w14:paraId="5B97386B" w14:textId="6CFA3E81"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Count – matching instances counted</w:t>
            </w:r>
          </w:p>
          <w:p w14:paraId="05F36057" w14:textId="334C30BE"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Min – minimum value</w:t>
            </w:r>
          </w:p>
          <w:p w14:paraId="5E4365E2" w14:textId="2033C6E9" w:rsidR="004561D0" w:rsidRPr="00545C83" w:rsidRDefault="004561D0">
            <w:pPr>
              <w:pStyle w:val="ListParagraph"/>
              <w:numPr>
                <w:ilvl w:val="0"/>
                <w:numId w:val="8"/>
              </w:numPr>
              <w:cnfStyle w:val="000000000000" w:firstRow="0" w:lastRow="0" w:firstColumn="0" w:lastColumn="0" w:oddVBand="0" w:evenVBand="0" w:oddHBand="0" w:evenHBand="0" w:firstRowFirstColumn="0" w:firstRowLastColumn="0" w:lastRowFirstColumn="0" w:lastRowLastColumn="0"/>
            </w:pPr>
            <w:r w:rsidRPr="00545C83">
              <w:t>Max – maximum value</w:t>
            </w:r>
          </w:p>
        </w:tc>
      </w:tr>
    </w:tbl>
    <w:p w14:paraId="0A1F339B" w14:textId="77777777" w:rsidR="00900DCC" w:rsidRPr="00545C83" w:rsidRDefault="00900DCC" w:rsidP="00900DCC">
      <w:pPr>
        <w:rPr>
          <w:lang w:eastAsia="x-none"/>
        </w:rPr>
      </w:pPr>
    </w:p>
    <w:p w14:paraId="073D3672" w14:textId="77777777" w:rsidR="00155B2E" w:rsidRDefault="00E05F59" w:rsidP="00900DCC">
      <w:pPr>
        <w:rPr>
          <w:lang w:eastAsia="x-none"/>
        </w:rPr>
      </w:pPr>
      <w:r>
        <w:rPr>
          <w:lang w:eastAsia="en-US"/>
        </w:rPr>
        <w:t>A</w:t>
      </w:r>
      <w:r w:rsidR="00D36391">
        <w:rPr>
          <w:lang w:eastAsia="en-US"/>
        </w:rPr>
        <w:t>dditional h</w:t>
      </w:r>
      <w:r w:rsidR="00900DCC" w:rsidRPr="00545C83">
        <w:rPr>
          <w:lang w:eastAsia="x-none"/>
        </w:rPr>
        <w:t xml:space="preserve">it policies </w:t>
      </w:r>
      <w:r w:rsidR="00EC6BDF">
        <w:rPr>
          <w:lang w:eastAsia="x-none"/>
        </w:rPr>
        <w:t>not covered in this lab</w:t>
      </w:r>
      <w:r w:rsidR="00155B2E">
        <w:rPr>
          <w:lang w:eastAsia="x-none"/>
        </w:rPr>
        <w:t xml:space="preserve"> are</w:t>
      </w:r>
      <w:r w:rsidR="002E7ED5">
        <w:rPr>
          <w:lang w:eastAsia="x-none"/>
        </w:rPr>
        <w:t>:</w:t>
      </w:r>
      <w:r w:rsidR="00D36391">
        <w:rPr>
          <w:lang w:eastAsia="x-none"/>
        </w:rPr>
        <w:t xml:space="preserve"> </w:t>
      </w:r>
    </w:p>
    <w:p w14:paraId="1D64A418" w14:textId="182CF22B" w:rsidR="00155B2E" w:rsidRDefault="004C74A5" w:rsidP="00155B2E">
      <w:pPr>
        <w:pStyle w:val="ListParagraph"/>
        <w:numPr>
          <w:ilvl w:val="0"/>
          <w:numId w:val="30"/>
        </w:numPr>
        <w:rPr>
          <w:lang w:eastAsia="x-none"/>
        </w:rPr>
      </w:pPr>
      <w:r w:rsidRPr="00155B2E">
        <w:rPr>
          <w:b/>
          <w:bCs/>
          <w:lang w:eastAsia="x-none"/>
        </w:rPr>
        <w:t xml:space="preserve">Priority </w:t>
      </w:r>
      <w:r w:rsidRPr="004C74A5">
        <w:rPr>
          <w:lang w:eastAsia="x-none"/>
        </w:rPr>
        <w:t xml:space="preserve">which </w:t>
      </w:r>
      <w:r w:rsidR="00EC6BDF">
        <w:rPr>
          <w:lang w:eastAsia="x-none"/>
        </w:rPr>
        <w:t xml:space="preserve">behaves like </w:t>
      </w:r>
      <w:r w:rsidRPr="00155B2E">
        <w:rPr>
          <w:b/>
          <w:bCs/>
          <w:lang w:eastAsia="x-none"/>
        </w:rPr>
        <w:t>Any</w:t>
      </w:r>
    </w:p>
    <w:p w14:paraId="4E4280C8" w14:textId="09C67434" w:rsidR="00900DCC" w:rsidRPr="00155B2E" w:rsidRDefault="00EC6BDF" w:rsidP="00155B2E">
      <w:pPr>
        <w:pStyle w:val="ListParagraph"/>
        <w:numPr>
          <w:ilvl w:val="0"/>
          <w:numId w:val="30"/>
        </w:numPr>
        <w:rPr>
          <w:b/>
          <w:bCs/>
          <w:lang w:eastAsia="x-none"/>
        </w:rPr>
      </w:pPr>
      <w:r w:rsidRPr="00155B2E">
        <w:rPr>
          <w:b/>
          <w:bCs/>
          <w:lang w:eastAsia="x-none"/>
        </w:rPr>
        <w:t xml:space="preserve">Rule Order </w:t>
      </w:r>
      <w:r w:rsidRPr="00EC6BDF">
        <w:rPr>
          <w:lang w:eastAsia="x-none"/>
        </w:rPr>
        <w:t>and</w:t>
      </w:r>
      <w:r w:rsidRPr="00155B2E">
        <w:rPr>
          <w:b/>
          <w:bCs/>
          <w:lang w:eastAsia="x-none"/>
        </w:rPr>
        <w:t xml:space="preserve"> </w:t>
      </w:r>
      <w:r w:rsidR="00900DCC" w:rsidRPr="00155B2E">
        <w:rPr>
          <w:b/>
          <w:bCs/>
          <w:lang w:eastAsia="x-none"/>
        </w:rPr>
        <w:t xml:space="preserve">Output Order </w:t>
      </w:r>
      <w:r w:rsidR="00900DCC" w:rsidRPr="00545C83">
        <w:rPr>
          <w:lang w:eastAsia="x-none"/>
        </w:rPr>
        <w:t xml:space="preserve">which </w:t>
      </w:r>
      <w:r>
        <w:rPr>
          <w:lang w:eastAsia="x-none"/>
        </w:rPr>
        <w:t>behave like</w:t>
      </w:r>
      <w:r w:rsidR="00900DCC" w:rsidRPr="00155B2E">
        <w:rPr>
          <w:b/>
          <w:bCs/>
          <w:lang w:eastAsia="x-none"/>
        </w:rPr>
        <w:t xml:space="preserve"> Collect.</w:t>
      </w:r>
      <w:r w:rsidR="00900DCC" w:rsidRPr="00155B2E">
        <w:rPr>
          <w:b/>
          <w:bCs/>
          <w:lang w:eastAsia="x-none"/>
        </w:rPr>
        <w:br w:type="page"/>
      </w:r>
    </w:p>
    <w:p w14:paraId="63031C1B" w14:textId="7DDFFAC1" w:rsidR="00900DCC" w:rsidRDefault="00854D43" w:rsidP="00DD70E2">
      <w:pPr>
        <w:pStyle w:val="Heading2"/>
        <w:numPr>
          <w:ilvl w:val="0"/>
          <w:numId w:val="0"/>
        </w:numPr>
        <w:ind w:left="432" w:hanging="432"/>
      </w:pPr>
      <w:bookmarkStart w:id="428" w:name="_Toc135759373"/>
      <w:r w:rsidRPr="00545C83">
        <w:lastRenderedPageBreak/>
        <w:t>Instructions</w:t>
      </w:r>
      <w:bookmarkEnd w:id="428"/>
    </w:p>
    <w:p w14:paraId="7A739B68" w14:textId="77777777" w:rsidR="00DD70E2" w:rsidRPr="00545C83" w:rsidRDefault="00DD70E2" w:rsidP="00DD70E2">
      <w:pPr>
        <w:pStyle w:val="Heading3"/>
        <w:numPr>
          <w:ilvl w:val="0"/>
          <w:numId w:val="0"/>
        </w:numPr>
        <w:ind w:left="426" w:hanging="426"/>
      </w:pPr>
      <w:bookmarkStart w:id="429" w:name="_Toc135759374"/>
      <w:r w:rsidRPr="00545C83">
        <w:t>Unique Policy</w:t>
      </w:r>
      <w:bookmarkEnd w:id="429"/>
    </w:p>
    <w:p w14:paraId="48AEF180" w14:textId="77777777" w:rsidR="00DD70E2" w:rsidRPr="00545C83" w:rsidRDefault="00DD70E2" w:rsidP="00900DCC">
      <w:pPr>
        <w:rPr>
          <w:lang w:eastAsia="en-US"/>
        </w:rPr>
      </w:pPr>
    </w:p>
    <w:p w14:paraId="1CD08668" w14:textId="5270B002" w:rsidR="00317EF2" w:rsidRPr="00545C83" w:rsidRDefault="00573501" w:rsidP="00573501">
      <w:pPr>
        <w:pStyle w:val="ListParagraph"/>
        <w:numPr>
          <w:ilvl w:val="0"/>
          <w:numId w:val="20"/>
        </w:numPr>
      </w:pPr>
      <w:r w:rsidRPr="00545C83">
        <w:t xml:space="preserve">In </w:t>
      </w:r>
      <w:r>
        <w:t>a new</w:t>
      </w:r>
      <w:r w:rsidRPr="00545C83">
        <w:t xml:space="preserve"> Chrome or Safari </w:t>
      </w:r>
      <w:r>
        <w:t>browser</w:t>
      </w:r>
      <w:r w:rsidRPr="00545C83">
        <w:t xml:space="preserve"> </w:t>
      </w:r>
      <w:r w:rsidR="00317EF2" w:rsidRPr="00545C83">
        <w:t xml:space="preserve">open the web site </w:t>
      </w:r>
      <w:hyperlink r:id="rId72">
        <w:r w:rsidR="00317EF2" w:rsidRPr="00545C83">
          <w:rPr>
            <w:rStyle w:val="Hyperlink"/>
          </w:rPr>
          <w:t>https://sandbox.kie.org/</w:t>
        </w:r>
      </w:hyperlink>
      <w:r w:rsidR="00317EF2" w:rsidRPr="00545C83">
        <w:br/>
      </w:r>
    </w:p>
    <w:p w14:paraId="06C10DF7" w14:textId="77777777" w:rsidR="00317EF2" w:rsidRPr="00545C83" w:rsidRDefault="00317EF2" w:rsidP="00317EF2">
      <w:pPr>
        <w:pStyle w:val="ListParagraph"/>
        <w:numPr>
          <w:ilvl w:val="0"/>
          <w:numId w:val="20"/>
        </w:numPr>
      </w:pPr>
      <w:r w:rsidRPr="00545C83">
        <w:t xml:space="preserve">Click on </w:t>
      </w:r>
      <w:r w:rsidRPr="00545C83">
        <w:rPr>
          <w:b/>
          <w:bCs/>
        </w:rPr>
        <w:t>New Decision</w:t>
      </w:r>
      <w:r w:rsidRPr="00545C83">
        <w:t xml:space="preserve">. </w:t>
      </w:r>
    </w:p>
    <w:p w14:paraId="37416977" w14:textId="77777777" w:rsidR="00317EF2" w:rsidRPr="00545C83" w:rsidRDefault="00317EF2" w:rsidP="00317EF2">
      <w:pPr>
        <w:pStyle w:val="ListParagraph"/>
        <w:numPr>
          <w:ilvl w:val="0"/>
          <w:numId w:val="20"/>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586A3C7D" wp14:editId="7E9F7F84">
            <wp:extent cx="1028844" cy="276264"/>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377BE90" w14:textId="77777777" w:rsidR="00317EF2" w:rsidRPr="00545C83" w:rsidRDefault="00317EF2" w:rsidP="00317EF2">
      <w:pPr>
        <w:rPr>
          <w:lang w:eastAsia="en-US"/>
        </w:rPr>
      </w:pPr>
    </w:p>
    <w:p w14:paraId="45CE8466" w14:textId="57159235" w:rsidR="00DD70E2" w:rsidRDefault="00317EF2" w:rsidP="00317EF2">
      <w:pPr>
        <w:pStyle w:val="ListParagraph"/>
        <w:numPr>
          <w:ilvl w:val="0"/>
          <w:numId w:val="20"/>
        </w:numPr>
      </w:pPr>
      <w:r w:rsidRPr="00545C83">
        <w:t xml:space="preserve">Select the file: </w:t>
      </w:r>
      <w:r w:rsidR="00155B2E">
        <w:rPr>
          <w:i/>
          <w:iCs/>
        </w:rPr>
        <w:t>L</w:t>
      </w:r>
      <w:r w:rsidRPr="00E374C6">
        <w:rPr>
          <w:i/>
          <w:iCs/>
        </w:rPr>
        <w:t>ab05/</w:t>
      </w:r>
      <w:proofErr w:type="spellStart"/>
      <w:r w:rsidRPr="00E374C6">
        <w:rPr>
          <w:i/>
          <w:iCs/>
        </w:rPr>
        <w:t>HabitabilityUnique.dmn</w:t>
      </w:r>
      <w:proofErr w:type="spellEnd"/>
      <w:r w:rsidR="00E374C6">
        <w:t xml:space="preserve">. </w:t>
      </w:r>
      <w:r w:rsidRPr="00545C83">
        <w:t>You should see this:</w:t>
      </w:r>
    </w:p>
    <w:p w14:paraId="253503D0" w14:textId="174F437D" w:rsidR="00DD70E2" w:rsidRDefault="00DD70E2" w:rsidP="00900DCC">
      <w:pPr>
        <w:rPr>
          <w:lang w:eastAsia="en-US"/>
        </w:rPr>
      </w:pPr>
      <w:r w:rsidRPr="00DD70E2">
        <w:rPr>
          <w:noProof/>
          <w:lang w:eastAsia="en-US"/>
        </w:rPr>
        <w:drawing>
          <wp:inline distT="0" distB="0" distL="0" distR="0" wp14:anchorId="23CCDED1" wp14:editId="28D28C39">
            <wp:extent cx="3726712" cy="2875505"/>
            <wp:effectExtent l="228600" t="228600" r="217170" b="2108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9825" cy="2877907"/>
                    </a:xfrm>
                    <a:prstGeom prst="rect">
                      <a:avLst/>
                    </a:prstGeom>
                    <a:effectLst>
                      <a:glow rad="228600">
                        <a:schemeClr val="accent1">
                          <a:satMod val="175000"/>
                          <a:alpha val="40000"/>
                        </a:schemeClr>
                      </a:glow>
                    </a:effectLst>
                  </pic:spPr>
                </pic:pic>
              </a:graphicData>
            </a:graphic>
          </wp:inline>
        </w:drawing>
      </w:r>
    </w:p>
    <w:p w14:paraId="5938CA6F" w14:textId="026F5503" w:rsidR="00E374C6" w:rsidRDefault="00F3349A" w:rsidP="00E374C6">
      <w:pPr>
        <w:pStyle w:val="ListParagraph"/>
        <w:numPr>
          <w:ilvl w:val="0"/>
          <w:numId w:val="20"/>
        </w:numPr>
      </w:pPr>
      <w:r>
        <w:t>E</w:t>
      </w:r>
      <w:r w:rsidR="00DD70E2">
        <w:t xml:space="preserve">dit the </w:t>
      </w:r>
      <w:proofErr w:type="spellStart"/>
      <w:r w:rsidR="002843EF" w:rsidRPr="00E374C6">
        <w:rPr>
          <w:i/>
          <w:iCs/>
        </w:rPr>
        <w:t>HabitabilityUnique</w:t>
      </w:r>
      <w:proofErr w:type="spellEnd"/>
      <w:r w:rsidR="002843EF">
        <w:t xml:space="preserve"> decision</w:t>
      </w:r>
      <w:r>
        <w:t xml:space="preserve"> by clicking it and selecting</w:t>
      </w:r>
      <w:r w:rsidR="00E374C6">
        <w:t xml:space="preserve"> Edit</w:t>
      </w:r>
      <w:r>
        <w:t xml:space="preserve"> </w:t>
      </w:r>
      <w:r w:rsidRPr="00F3349A">
        <w:rPr>
          <w:noProof/>
        </w:rPr>
        <w:drawing>
          <wp:inline distT="0" distB="0" distL="0" distR="0" wp14:anchorId="19EFE088" wp14:editId="22857BC7">
            <wp:extent cx="228632" cy="209579"/>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r w:rsidR="00DD70E2">
        <w:t xml:space="preserve">.  </w:t>
      </w:r>
    </w:p>
    <w:p w14:paraId="070C15DF" w14:textId="77777777" w:rsidR="00E374C6" w:rsidRDefault="00E374C6" w:rsidP="00900DCC">
      <w:pPr>
        <w:rPr>
          <w:lang w:eastAsia="en-US"/>
        </w:rPr>
      </w:pPr>
    </w:p>
    <w:p w14:paraId="08FE83AB" w14:textId="5DBCAA8B" w:rsidR="00F3349A" w:rsidRDefault="00F3349A" w:rsidP="00E374C6">
      <w:pPr>
        <w:pStyle w:val="ListParagraph"/>
        <w:numPr>
          <w:ilvl w:val="0"/>
          <w:numId w:val="20"/>
        </w:numPr>
      </w:pPr>
      <w:r>
        <w:t xml:space="preserve">Delete the first row by right clicking </w:t>
      </w:r>
      <w:r w:rsidR="0044256F">
        <w:t xml:space="preserve">row 1 </w:t>
      </w:r>
      <w:r>
        <w:t xml:space="preserve">and select </w:t>
      </w:r>
      <w:r w:rsidRPr="00E374C6">
        <w:rPr>
          <w:i/>
          <w:iCs/>
        </w:rPr>
        <w:t>Delet</w:t>
      </w:r>
      <w:r w:rsidR="0044256F" w:rsidRPr="00E374C6">
        <w:rPr>
          <w:i/>
          <w:iCs/>
        </w:rPr>
        <w:t>e</w:t>
      </w:r>
      <w:r>
        <w:t>.</w:t>
      </w:r>
    </w:p>
    <w:p w14:paraId="5EB3C14F" w14:textId="77777777" w:rsidR="00F3349A" w:rsidRDefault="00F3349A" w:rsidP="00900DCC">
      <w:pPr>
        <w:rPr>
          <w:lang w:eastAsia="en-US"/>
        </w:rPr>
      </w:pPr>
    </w:p>
    <w:p w14:paraId="20669FE8" w14:textId="1E806D93" w:rsidR="00DD70E2" w:rsidRDefault="008C71E5" w:rsidP="00E374C6">
      <w:pPr>
        <w:pStyle w:val="ListParagraph"/>
        <w:numPr>
          <w:ilvl w:val="0"/>
          <w:numId w:val="20"/>
        </w:numPr>
      </w:pPr>
      <w:r>
        <w:t>After deleting the first row you</w:t>
      </w:r>
      <w:r w:rsidR="00DD70E2">
        <w:t xml:space="preserve"> should see this:</w:t>
      </w:r>
    </w:p>
    <w:p w14:paraId="03C096CB" w14:textId="0E659429" w:rsidR="00DD70E2" w:rsidRDefault="00DD70E2" w:rsidP="00900DCC">
      <w:pPr>
        <w:rPr>
          <w:lang w:eastAsia="en-US"/>
        </w:rPr>
      </w:pPr>
    </w:p>
    <w:p w14:paraId="6542D99A" w14:textId="0BE6C843" w:rsidR="00DD70E2" w:rsidRDefault="00DD70E2" w:rsidP="00900DCC">
      <w:pPr>
        <w:rPr>
          <w:lang w:eastAsia="en-US"/>
        </w:rPr>
      </w:pPr>
      <w:r w:rsidRPr="00DD70E2">
        <w:rPr>
          <w:noProof/>
          <w:lang w:eastAsia="en-US"/>
        </w:rPr>
        <w:lastRenderedPageBreak/>
        <w:drawing>
          <wp:inline distT="0" distB="0" distL="0" distR="0" wp14:anchorId="3CE75CB2" wp14:editId="68B7FA98">
            <wp:extent cx="5192764" cy="2876107"/>
            <wp:effectExtent l="228600" t="228600" r="217805" b="2101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20490" cy="2891464"/>
                    </a:xfrm>
                    <a:prstGeom prst="rect">
                      <a:avLst/>
                    </a:prstGeom>
                    <a:effectLst>
                      <a:glow rad="228600">
                        <a:schemeClr val="accent1">
                          <a:satMod val="175000"/>
                          <a:alpha val="40000"/>
                        </a:schemeClr>
                      </a:glow>
                    </a:effectLst>
                  </pic:spPr>
                </pic:pic>
              </a:graphicData>
            </a:graphic>
          </wp:inline>
        </w:drawing>
      </w:r>
    </w:p>
    <w:p w14:paraId="223F1C6A" w14:textId="3B1F2FF4" w:rsidR="002843EF" w:rsidRDefault="00DD70E2" w:rsidP="00E374C6">
      <w:pPr>
        <w:pStyle w:val="ListParagraph"/>
        <w:numPr>
          <w:ilvl w:val="0"/>
          <w:numId w:val="20"/>
        </w:numPr>
      </w:pPr>
      <w:r>
        <w:t xml:space="preserve">Click in the </w:t>
      </w:r>
      <w:r w:rsidR="00F3349A" w:rsidRPr="00F3349A">
        <w:rPr>
          <w:noProof/>
        </w:rPr>
        <w:drawing>
          <wp:inline distT="0" distB="0" distL="0" distR="0" wp14:anchorId="06CD5B9F" wp14:editId="0F408BE7">
            <wp:extent cx="228632" cy="181000"/>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632" cy="181000"/>
                    </a:xfrm>
                    <a:prstGeom prst="rect">
                      <a:avLst/>
                    </a:prstGeom>
                  </pic:spPr>
                </pic:pic>
              </a:graphicData>
            </a:graphic>
          </wp:inline>
        </w:drawing>
      </w:r>
      <w:r w:rsidRPr="00E374C6">
        <w:rPr>
          <w:i/>
          <w:iCs/>
        </w:rPr>
        <w:t>Problems</w:t>
      </w:r>
      <w:r>
        <w:t xml:space="preserve"> button in the bottom right.  The</w:t>
      </w:r>
      <w:r w:rsidR="00AB10BB">
        <w:t xml:space="preserve">re is </w:t>
      </w:r>
      <w:r w:rsidR="002843EF">
        <w:t xml:space="preserve">a gap </w:t>
      </w:r>
      <w:r>
        <w:t>warning</w:t>
      </w:r>
      <w:r w:rsidR="00AB10BB">
        <w:t>:</w:t>
      </w:r>
    </w:p>
    <w:p w14:paraId="754F2476" w14:textId="3C6D44C3" w:rsidR="00DD70E2" w:rsidRDefault="00F3349A" w:rsidP="00900DCC">
      <w:pPr>
        <w:rPr>
          <w:lang w:eastAsia="en-US"/>
        </w:rPr>
      </w:pPr>
      <w:r w:rsidRPr="00F3349A">
        <w:rPr>
          <w:noProof/>
          <w:lang w:eastAsia="en-US"/>
        </w:rPr>
        <w:drawing>
          <wp:inline distT="0" distB="0" distL="0" distR="0" wp14:anchorId="46F3BB37" wp14:editId="1CF61DFA">
            <wp:extent cx="4763165" cy="390580"/>
            <wp:effectExtent l="228600" t="228600" r="208915" b="2190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3165" cy="390580"/>
                    </a:xfrm>
                    <a:prstGeom prst="rect">
                      <a:avLst/>
                    </a:prstGeom>
                    <a:effectLst>
                      <a:glow rad="228600">
                        <a:schemeClr val="accent1">
                          <a:satMod val="175000"/>
                          <a:alpha val="40000"/>
                        </a:schemeClr>
                      </a:glow>
                    </a:effectLst>
                  </pic:spPr>
                </pic:pic>
              </a:graphicData>
            </a:graphic>
          </wp:inline>
        </w:drawing>
      </w:r>
    </w:p>
    <w:p w14:paraId="21E01A32" w14:textId="56C665BF" w:rsidR="002843EF" w:rsidRDefault="002843EF" w:rsidP="00E374C6">
      <w:pPr>
        <w:pStyle w:val="ListParagraph"/>
        <w:numPr>
          <w:ilvl w:val="0"/>
          <w:numId w:val="20"/>
        </w:numPr>
      </w:pPr>
      <w:r>
        <w:t xml:space="preserve">The gap </w:t>
      </w:r>
      <w:r w:rsidR="008C71E5">
        <w:t xml:space="preserve">created from </w:t>
      </w:r>
      <w:r w:rsidR="0044256F">
        <w:t xml:space="preserve">the deleted row </w:t>
      </w:r>
      <w:r>
        <w:t>has been detected</w:t>
      </w:r>
      <w:r w:rsidR="00E374C6">
        <w:t>.</w:t>
      </w:r>
    </w:p>
    <w:p w14:paraId="3526D290" w14:textId="77777777" w:rsidR="002843EF" w:rsidRDefault="002843EF" w:rsidP="00900DCC">
      <w:pPr>
        <w:rPr>
          <w:lang w:eastAsia="en-US"/>
        </w:rPr>
      </w:pPr>
    </w:p>
    <w:p w14:paraId="06E1A99A" w14:textId="7196EDD1" w:rsidR="008937A7" w:rsidRDefault="00DD70E2" w:rsidP="00E374C6">
      <w:pPr>
        <w:pStyle w:val="ListParagraph"/>
        <w:numPr>
          <w:ilvl w:val="0"/>
          <w:numId w:val="20"/>
        </w:numPr>
      </w:pPr>
      <w:r>
        <w:t xml:space="preserve">Fix this error by </w:t>
      </w:r>
      <w:r w:rsidR="0044256F">
        <w:t xml:space="preserve">hitting </w:t>
      </w:r>
      <w:r w:rsidR="0044256F" w:rsidRPr="00E374C6">
        <w:rPr>
          <w:b/>
          <w:bCs/>
        </w:rPr>
        <w:t>Ct</w:t>
      </w:r>
      <w:r w:rsidR="00066C8C" w:rsidRPr="00E374C6">
        <w:rPr>
          <w:b/>
          <w:bCs/>
        </w:rPr>
        <w:t>rl-</w:t>
      </w:r>
      <w:r w:rsidR="0044256F" w:rsidRPr="00E374C6">
        <w:rPr>
          <w:b/>
          <w:bCs/>
        </w:rPr>
        <w:t>Z</w:t>
      </w:r>
      <w:r w:rsidR="0044256F">
        <w:t xml:space="preserve"> to undo the change</w:t>
      </w:r>
      <w:r w:rsidR="00155B2E">
        <w:rPr>
          <w:rStyle w:val="FootnoteReference"/>
        </w:rPr>
        <w:footnoteReference w:id="5"/>
      </w:r>
      <w:r w:rsidR="0044256F">
        <w:t>. T</w:t>
      </w:r>
      <w:r>
        <w:t xml:space="preserve">he </w:t>
      </w:r>
      <w:r w:rsidR="0044256F">
        <w:t xml:space="preserve">deleted row should </w:t>
      </w:r>
      <w:r w:rsidR="00066C8C">
        <w:t>reappear,</w:t>
      </w:r>
      <w:r w:rsidR="0044256F">
        <w:t xml:space="preserve"> and the </w:t>
      </w:r>
      <w:r>
        <w:t xml:space="preserve">analysis warning should </w:t>
      </w:r>
      <w:r w:rsidR="00AB10BB">
        <w:t>disappear</w:t>
      </w:r>
      <w:r w:rsidR="0044256F">
        <w:t>. Y</w:t>
      </w:r>
      <w:r w:rsidR="00A21DD3">
        <w:t>ou</w:t>
      </w:r>
      <w:r w:rsidR="008937A7">
        <w:t xml:space="preserve"> should see:</w:t>
      </w:r>
    </w:p>
    <w:p w14:paraId="22A0A15C" w14:textId="69781F11" w:rsidR="008937A7" w:rsidRDefault="008937A7" w:rsidP="00900DCC">
      <w:pPr>
        <w:rPr>
          <w:lang w:eastAsia="en-US"/>
        </w:rPr>
      </w:pPr>
      <w:r w:rsidRPr="008937A7">
        <w:rPr>
          <w:noProof/>
          <w:lang w:eastAsia="en-US"/>
        </w:rPr>
        <w:drawing>
          <wp:inline distT="0" distB="0" distL="0" distR="0" wp14:anchorId="404CC6FD" wp14:editId="36E077FA">
            <wp:extent cx="6188710" cy="650875"/>
            <wp:effectExtent l="228600" t="228600" r="212090" b="2063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650875"/>
                    </a:xfrm>
                    <a:prstGeom prst="rect">
                      <a:avLst/>
                    </a:prstGeom>
                    <a:effectLst>
                      <a:glow rad="228600">
                        <a:schemeClr val="accent1">
                          <a:satMod val="175000"/>
                          <a:alpha val="40000"/>
                        </a:schemeClr>
                      </a:glow>
                    </a:effectLst>
                  </pic:spPr>
                </pic:pic>
              </a:graphicData>
            </a:graphic>
          </wp:inline>
        </w:drawing>
      </w:r>
    </w:p>
    <w:p w14:paraId="790243E8" w14:textId="531ED184" w:rsidR="008937A7" w:rsidRDefault="008937A7" w:rsidP="00E374C6">
      <w:pPr>
        <w:pStyle w:val="ListParagraph"/>
        <w:numPr>
          <w:ilvl w:val="0"/>
          <w:numId w:val="20"/>
        </w:numPr>
      </w:pPr>
      <w:r>
        <w:t>Te</w:t>
      </w:r>
      <w:r w:rsidR="00DD70E2">
        <w:t xml:space="preserve">st </w:t>
      </w:r>
      <w:r w:rsidR="0044256F">
        <w:t xml:space="preserve">by </w:t>
      </w:r>
      <w:r w:rsidR="00DD70E2">
        <w:t xml:space="preserve">pressing </w:t>
      </w:r>
      <w:r w:rsidR="00017CA2">
        <w:t>R</w:t>
      </w:r>
      <w:r w:rsidR="00DD70E2" w:rsidRPr="00E374C6">
        <w:rPr>
          <w:i/>
          <w:iCs/>
        </w:rPr>
        <w:t>un</w:t>
      </w:r>
      <w:r w:rsidR="00DD70E2">
        <w:t xml:space="preserve">.  Enter </w:t>
      </w:r>
      <w:r w:rsidR="002843EF">
        <w:t xml:space="preserve">Oxygen </w:t>
      </w:r>
      <w:r w:rsidR="002843EF" w:rsidRPr="00E374C6">
        <w:rPr>
          <w:i/>
          <w:iCs/>
        </w:rPr>
        <w:t>20</w:t>
      </w:r>
      <w:r w:rsidR="002843EF">
        <w:t xml:space="preserve"> and Temperature </w:t>
      </w:r>
      <w:r w:rsidR="002843EF" w:rsidRPr="00E374C6">
        <w:rPr>
          <w:i/>
          <w:iCs/>
        </w:rPr>
        <w:t>25</w:t>
      </w:r>
      <w:r>
        <w:t>:</w:t>
      </w:r>
    </w:p>
    <w:p w14:paraId="3CBB4236" w14:textId="0E26289F" w:rsidR="008937A7" w:rsidRDefault="008937A7" w:rsidP="00900DCC">
      <w:pPr>
        <w:rPr>
          <w:lang w:eastAsia="en-US"/>
        </w:rPr>
      </w:pPr>
      <w:r w:rsidRPr="008937A7">
        <w:rPr>
          <w:noProof/>
          <w:lang w:eastAsia="en-US"/>
        </w:rPr>
        <w:lastRenderedPageBreak/>
        <w:drawing>
          <wp:inline distT="0" distB="0" distL="0" distR="0" wp14:anchorId="671A9F1C" wp14:editId="086BFCD5">
            <wp:extent cx="5045149" cy="1913283"/>
            <wp:effectExtent l="228600" t="228600" r="212725" b="20129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66566" cy="1921405"/>
                    </a:xfrm>
                    <a:prstGeom prst="rect">
                      <a:avLst/>
                    </a:prstGeom>
                    <a:effectLst>
                      <a:glow rad="228600">
                        <a:schemeClr val="accent1">
                          <a:satMod val="175000"/>
                          <a:alpha val="40000"/>
                        </a:schemeClr>
                      </a:glow>
                    </a:effectLst>
                  </pic:spPr>
                </pic:pic>
              </a:graphicData>
            </a:graphic>
          </wp:inline>
        </w:drawing>
      </w:r>
    </w:p>
    <w:p w14:paraId="68F11F0C" w14:textId="159A17F3" w:rsidR="002843EF" w:rsidRDefault="0044256F" w:rsidP="00E374C6">
      <w:pPr>
        <w:pStyle w:val="ListParagraph"/>
        <w:numPr>
          <w:ilvl w:val="0"/>
          <w:numId w:val="20"/>
        </w:numPr>
      </w:pPr>
      <w:r>
        <w:t>The decision correctly evaluate</w:t>
      </w:r>
      <w:r w:rsidR="008C71E5">
        <w:t xml:space="preserve">s </w:t>
      </w:r>
      <w:r>
        <w:t>to “</w:t>
      </w:r>
      <w:r w:rsidRPr="00E374C6">
        <w:rPr>
          <w:i/>
          <w:iCs/>
        </w:rPr>
        <w:t>Habitable - sufficient oxygen and temperature</w:t>
      </w:r>
      <w:r w:rsidRPr="0044256F">
        <w:t>"</w:t>
      </w:r>
      <w:r>
        <w:t>.</w:t>
      </w:r>
    </w:p>
    <w:p w14:paraId="279D40F6" w14:textId="0DEC06F6" w:rsidR="00DD70E2" w:rsidRDefault="00DD70E2" w:rsidP="00900DCC">
      <w:pPr>
        <w:rPr>
          <w:lang w:eastAsia="en-US"/>
        </w:rPr>
      </w:pPr>
    </w:p>
    <w:p w14:paraId="32D3B81A" w14:textId="75AAD111" w:rsidR="00E374C6" w:rsidRPr="00E374C6" w:rsidRDefault="00E374C6" w:rsidP="00900DCC">
      <w:pPr>
        <w:rPr>
          <w:b/>
          <w:bCs/>
          <w:lang w:eastAsia="en-US"/>
        </w:rPr>
      </w:pPr>
      <w:r w:rsidRPr="00E374C6">
        <w:rPr>
          <w:b/>
          <w:bCs/>
          <w:lang w:eastAsia="en-US"/>
        </w:rPr>
        <w:t>Conclusion</w:t>
      </w:r>
    </w:p>
    <w:p w14:paraId="7ED53930" w14:textId="77777777" w:rsidR="00E374C6" w:rsidRDefault="00E374C6" w:rsidP="00900DCC">
      <w:pPr>
        <w:rPr>
          <w:lang w:eastAsia="en-US"/>
        </w:rPr>
      </w:pPr>
    </w:p>
    <w:p w14:paraId="6879F941" w14:textId="31E4FF57" w:rsidR="00DD70E2" w:rsidRDefault="00DD70E2" w:rsidP="00900DCC">
      <w:pPr>
        <w:rPr>
          <w:lang w:eastAsia="en-US"/>
        </w:rPr>
      </w:pPr>
      <w:r>
        <w:rPr>
          <w:lang w:eastAsia="en-US"/>
        </w:rPr>
        <w:t xml:space="preserve">The </w:t>
      </w:r>
      <w:r w:rsidRPr="008C71E5">
        <w:rPr>
          <w:i/>
          <w:iCs/>
          <w:lang w:eastAsia="en-US"/>
        </w:rPr>
        <w:t>Unique</w:t>
      </w:r>
      <w:r>
        <w:rPr>
          <w:lang w:eastAsia="en-US"/>
        </w:rPr>
        <w:t xml:space="preserve"> policy </w:t>
      </w:r>
      <w:r w:rsidR="008937A7">
        <w:rPr>
          <w:lang w:eastAsia="en-US"/>
        </w:rPr>
        <w:t>reason</w:t>
      </w:r>
      <w:r w:rsidR="008C71E5">
        <w:rPr>
          <w:lang w:eastAsia="en-US"/>
        </w:rPr>
        <w:t>s</w:t>
      </w:r>
      <w:r w:rsidR="008937A7">
        <w:rPr>
          <w:lang w:eastAsia="en-US"/>
        </w:rPr>
        <w:t xml:space="preserve"> over </w:t>
      </w:r>
      <w:r>
        <w:rPr>
          <w:lang w:eastAsia="en-US"/>
        </w:rPr>
        <w:t xml:space="preserve">every possible input.  This is </w:t>
      </w:r>
      <w:r w:rsidR="008C71E5">
        <w:rPr>
          <w:lang w:eastAsia="en-US"/>
        </w:rPr>
        <w:t>useful</w:t>
      </w:r>
      <w:r>
        <w:rPr>
          <w:lang w:eastAsia="en-US"/>
        </w:rPr>
        <w:t xml:space="preserve"> for decisions requir</w:t>
      </w:r>
      <w:r w:rsidR="0044256F">
        <w:rPr>
          <w:lang w:eastAsia="en-US"/>
        </w:rPr>
        <w:t>ing</w:t>
      </w:r>
      <w:r>
        <w:rPr>
          <w:lang w:eastAsia="en-US"/>
        </w:rPr>
        <w:t xml:space="preserve"> traceability</w:t>
      </w:r>
      <w:r w:rsidR="00A21DD3">
        <w:rPr>
          <w:lang w:eastAsia="en-US"/>
        </w:rPr>
        <w:t>.   F</w:t>
      </w:r>
      <w:r>
        <w:rPr>
          <w:lang w:eastAsia="en-US"/>
        </w:rPr>
        <w:t xml:space="preserve">or </w:t>
      </w:r>
      <w:r w:rsidR="00AB73B0">
        <w:rPr>
          <w:lang w:eastAsia="en-US"/>
        </w:rPr>
        <w:t>example,</w:t>
      </w:r>
      <w:r>
        <w:rPr>
          <w:lang w:eastAsia="en-US"/>
        </w:rPr>
        <w:t xml:space="preserve"> an applicant my want to </w:t>
      </w:r>
      <w:r w:rsidR="00A21DD3">
        <w:rPr>
          <w:lang w:eastAsia="en-US"/>
        </w:rPr>
        <w:t>know</w:t>
      </w:r>
      <w:r>
        <w:rPr>
          <w:lang w:eastAsia="en-US"/>
        </w:rPr>
        <w:t xml:space="preserve"> </w:t>
      </w:r>
      <w:r w:rsidR="0044256F">
        <w:rPr>
          <w:lang w:eastAsia="en-US"/>
        </w:rPr>
        <w:t xml:space="preserve">the </w:t>
      </w:r>
      <w:r w:rsidR="008C71E5">
        <w:rPr>
          <w:lang w:eastAsia="en-US"/>
        </w:rPr>
        <w:t>decision behind their rejected</w:t>
      </w:r>
      <w:r>
        <w:rPr>
          <w:lang w:eastAsia="en-US"/>
        </w:rPr>
        <w:t xml:space="preserve"> mortgage application.</w:t>
      </w:r>
      <w:r w:rsidR="00A21DD3">
        <w:rPr>
          <w:lang w:eastAsia="en-US"/>
        </w:rPr>
        <w:t xml:space="preserve">  A second advantage of the Unique policy is that you can order rows in any </w:t>
      </w:r>
      <w:r w:rsidR="00AB73B0">
        <w:rPr>
          <w:lang w:eastAsia="en-US"/>
        </w:rPr>
        <w:t>order to</w:t>
      </w:r>
      <w:r w:rsidR="00A21DD3">
        <w:rPr>
          <w:lang w:eastAsia="en-US"/>
        </w:rPr>
        <w:t xml:space="preserve"> get the same result.  </w:t>
      </w:r>
    </w:p>
    <w:p w14:paraId="3F06AAB5" w14:textId="7DCFCA6D" w:rsidR="00A21DD3" w:rsidRDefault="00A21DD3" w:rsidP="00900DCC">
      <w:pPr>
        <w:rPr>
          <w:lang w:eastAsia="en-US"/>
        </w:rPr>
      </w:pPr>
    </w:p>
    <w:p w14:paraId="2795AE49" w14:textId="60410C7E" w:rsidR="00A21DD3" w:rsidRDefault="583AB42E" w:rsidP="00900DCC">
      <w:pPr>
        <w:rPr>
          <w:lang w:eastAsia="en-US"/>
        </w:rPr>
      </w:pPr>
      <w:r w:rsidRPr="583AB42E">
        <w:rPr>
          <w:lang w:eastAsia="en-US"/>
        </w:rPr>
        <w:t xml:space="preserve">The disadvantage of the Unique policy is </w:t>
      </w:r>
      <w:ins w:id="437" w:author="NIGEL CROWTHER" w:date="2023-05-10T16:21:00Z">
        <w:r w:rsidRPr="583AB42E">
          <w:rPr>
            <w:lang w:eastAsia="en-US"/>
          </w:rPr>
          <w:t xml:space="preserve">that </w:t>
        </w:r>
        <w:del w:id="438" w:author="Nigel Crowther1" w:date="2023-05-11T09:48:00Z">
          <w:r w:rsidRPr="583AB42E" w:rsidDel="00E91A21">
            <w:rPr>
              <w:lang w:eastAsia="en-US"/>
            </w:rPr>
            <w:delText>it can be too</w:delText>
          </w:r>
        </w:del>
      </w:ins>
      <w:del w:id="439" w:author="Nigel Crowther1" w:date="2023-05-11T09:48:00Z">
        <w:r w:rsidR="00A21DD3" w:rsidRPr="583AB42E" w:rsidDel="00E91A21">
          <w:rPr>
            <w:lang w:eastAsia="en-US"/>
          </w:rPr>
          <w:delText xml:space="preserve">it </w:delText>
        </w:r>
      </w:del>
      <w:ins w:id="440" w:author="NIGEL CROWTHER" w:date="2023-05-10T16:20:00Z">
        <w:del w:id="441" w:author="Nigel Crowther1" w:date="2023-05-11T09:48:00Z">
          <w:r w:rsidRPr="583AB42E" w:rsidDel="00E91A21">
            <w:rPr>
              <w:lang w:eastAsia="en-US"/>
            </w:rPr>
            <w:delText xml:space="preserve">verbose </w:delText>
          </w:r>
        </w:del>
      </w:ins>
      <w:ins w:id="442" w:author="NIGEL CROWTHER" w:date="2023-05-10T16:21:00Z">
        <w:del w:id="443" w:author="Nigel Crowther1" w:date="2023-05-11T09:48:00Z">
          <w:r w:rsidRPr="583AB42E" w:rsidDel="00E91A21">
            <w:rPr>
              <w:lang w:eastAsia="en-US"/>
            </w:rPr>
            <w:delText xml:space="preserve">as </w:delText>
          </w:r>
        </w:del>
        <w:r w:rsidRPr="583AB42E">
          <w:rPr>
            <w:lang w:eastAsia="en-US"/>
          </w:rPr>
          <w:t xml:space="preserve">it </w:t>
        </w:r>
      </w:ins>
      <w:r w:rsidRPr="583AB42E">
        <w:rPr>
          <w:lang w:eastAsia="en-US"/>
        </w:rPr>
        <w:t xml:space="preserve">requires the table to cover every </w:t>
      </w:r>
      <w:ins w:id="444" w:author="NIGEL CROWTHER" w:date="2023-05-10T16:21:00Z">
        <w:r w:rsidRPr="583AB42E">
          <w:rPr>
            <w:lang w:eastAsia="en-US"/>
          </w:rPr>
          <w:t xml:space="preserve">possible </w:t>
        </w:r>
      </w:ins>
      <w:r w:rsidRPr="583AB42E">
        <w:rPr>
          <w:lang w:eastAsia="en-US"/>
        </w:rPr>
        <w:t>condition</w:t>
      </w:r>
      <w:ins w:id="445" w:author="Nigel Crowther1" w:date="2023-05-11T09:48:00Z">
        <w:r w:rsidR="00E91A21">
          <w:rPr>
            <w:lang w:eastAsia="en-US"/>
          </w:rPr>
          <w:t xml:space="preserve"> which can be too </w:t>
        </w:r>
      </w:ins>
      <w:ins w:id="446" w:author="Nigel Crowther1" w:date="2023-05-11T09:49:00Z">
        <w:r w:rsidR="00E91A21">
          <w:rPr>
            <w:lang w:eastAsia="en-US"/>
          </w:rPr>
          <w:t>strict for simple decisions</w:t>
        </w:r>
      </w:ins>
      <w:ins w:id="447" w:author="NIGEL CROWTHER" w:date="2023-05-10T16:21:00Z">
        <w:r w:rsidRPr="583AB42E">
          <w:rPr>
            <w:lang w:eastAsia="en-US"/>
          </w:rPr>
          <w:t>.</w:t>
        </w:r>
      </w:ins>
      <w:r w:rsidRPr="583AB42E">
        <w:rPr>
          <w:lang w:eastAsia="en-US"/>
        </w:rPr>
        <w:t xml:space="preserve"> </w:t>
      </w:r>
      <w:del w:id="448" w:author="NIGEL CROWTHER" w:date="2023-05-10T16:21:00Z">
        <w:r w:rsidR="00A21DD3" w:rsidRPr="583AB42E" w:rsidDel="583AB42E">
          <w:rPr>
            <w:lang w:eastAsia="en-US"/>
          </w:rPr>
          <w:delText>and can be more verbose than it needs to be.</w:delText>
        </w:r>
      </w:del>
    </w:p>
    <w:p w14:paraId="5192FA72" w14:textId="77777777" w:rsidR="002B717B" w:rsidRPr="00545C83" w:rsidRDefault="002B717B" w:rsidP="00900DCC">
      <w:pPr>
        <w:rPr>
          <w:lang w:eastAsia="en-US"/>
        </w:rPr>
      </w:pPr>
    </w:p>
    <w:p w14:paraId="49E2A66F" w14:textId="14F9A8BD" w:rsidR="00B02918" w:rsidRDefault="00B02918">
      <w:r>
        <w:br w:type="page"/>
      </w:r>
    </w:p>
    <w:p w14:paraId="32DE4FE3" w14:textId="5DDDA5B8" w:rsidR="006A5B5A" w:rsidRPr="00545C83" w:rsidRDefault="00E374C6" w:rsidP="006A5B5A">
      <w:pPr>
        <w:pStyle w:val="Heading3"/>
        <w:numPr>
          <w:ilvl w:val="0"/>
          <w:numId w:val="0"/>
        </w:numPr>
        <w:ind w:left="426" w:hanging="426"/>
      </w:pPr>
      <w:bookmarkStart w:id="449" w:name="_Toc135759375"/>
      <w:r>
        <w:lastRenderedPageBreak/>
        <w:t>Any</w:t>
      </w:r>
      <w:r w:rsidR="006A5B5A" w:rsidRPr="00545C83">
        <w:t xml:space="preserve"> Policy</w:t>
      </w:r>
      <w:bookmarkEnd w:id="449"/>
    </w:p>
    <w:p w14:paraId="15AB7655" w14:textId="77777777" w:rsidR="006A5B5A" w:rsidRDefault="006A5B5A" w:rsidP="006A5B5A">
      <w:pPr>
        <w:rPr>
          <w:lang w:eastAsia="en-US"/>
        </w:rPr>
      </w:pPr>
    </w:p>
    <w:p w14:paraId="6DE75D90" w14:textId="6CC89D99" w:rsidR="006A5B5A" w:rsidRPr="00545C83" w:rsidRDefault="00573501" w:rsidP="00573501">
      <w:pPr>
        <w:pStyle w:val="ListParagraph"/>
        <w:numPr>
          <w:ilvl w:val="0"/>
          <w:numId w:val="21"/>
        </w:numPr>
      </w:pPr>
      <w:r w:rsidRPr="00545C83">
        <w:t xml:space="preserve">In </w:t>
      </w:r>
      <w:r>
        <w:t>a new</w:t>
      </w:r>
      <w:r w:rsidRPr="00545C83">
        <w:t xml:space="preserve"> Chrome or Safari </w:t>
      </w:r>
      <w:r>
        <w:t>browser</w:t>
      </w:r>
      <w:r w:rsidRPr="00545C83">
        <w:t xml:space="preserve"> </w:t>
      </w:r>
      <w:r w:rsidR="006A5B5A" w:rsidRPr="00545C83">
        <w:t xml:space="preserve">open the web site </w:t>
      </w:r>
      <w:hyperlink r:id="rId80">
        <w:r w:rsidR="006A5B5A" w:rsidRPr="00545C83">
          <w:rPr>
            <w:rStyle w:val="Hyperlink"/>
          </w:rPr>
          <w:t>https://sandbox.kie.org/</w:t>
        </w:r>
      </w:hyperlink>
      <w:r w:rsidR="006A5B5A" w:rsidRPr="00545C83">
        <w:br/>
      </w:r>
    </w:p>
    <w:p w14:paraId="5FFD507A" w14:textId="77777777" w:rsidR="006A5B5A" w:rsidRPr="00545C83" w:rsidRDefault="006A5B5A" w:rsidP="006A5B5A">
      <w:pPr>
        <w:pStyle w:val="ListParagraph"/>
        <w:numPr>
          <w:ilvl w:val="0"/>
          <w:numId w:val="21"/>
        </w:numPr>
      </w:pPr>
      <w:r w:rsidRPr="00545C83">
        <w:t xml:space="preserve">Click on </w:t>
      </w:r>
      <w:r w:rsidRPr="00545C83">
        <w:rPr>
          <w:b/>
          <w:bCs/>
        </w:rPr>
        <w:t>New Decision</w:t>
      </w:r>
      <w:r w:rsidRPr="00545C83">
        <w:t xml:space="preserve">. </w:t>
      </w:r>
    </w:p>
    <w:p w14:paraId="14053935" w14:textId="77777777" w:rsidR="006A5B5A" w:rsidRPr="00545C83" w:rsidRDefault="006A5B5A" w:rsidP="006A5B5A">
      <w:pPr>
        <w:pStyle w:val="ListParagraph"/>
        <w:numPr>
          <w:ilvl w:val="0"/>
          <w:numId w:val="21"/>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4D6C122B" wp14:editId="4601CCC5">
            <wp:extent cx="1028844" cy="27626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7705469" w14:textId="77777777" w:rsidR="006A5B5A" w:rsidRPr="00545C83" w:rsidRDefault="006A5B5A" w:rsidP="006A5B5A">
      <w:pPr>
        <w:rPr>
          <w:lang w:eastAsia="en-US"/>
        </w:rPr>
      </w:pPr>
    </w:p>
    <w:p w14:paraId="4347B176" w14:textId="48CBF15A" w:rsidR="006A5B5A" w:rsidRDefault="006A5B5A" w:rsidP="00812EFF">
      <w:pPr>
        <w:pStyle w:val="ListParagraph"/>
        <w:numPr>
          <w:ilvl w:val="0"/>
          <w:numId w:val="21"/>
        </w:numPr>
      </w:pPr>
      <w:r w:rsidRPr="00545C83">
        <w:t xml:space="preserve">Select the file: </w:t>
      </w:r>
      <w:r w:rsidR="00155B2E" w:rsidRPr="00155B2E">
        <w:rPr>
          <w:i/>
          <w:iCs/>
        </w:rPr>
        <w:t>L</w:t>
      </w:r>
      <w:r w:rsidRPr="00155B2E">
        <w:rPr>
          <w:i/>
          <w:iCs/>
        </w:rPr>
        <w:t>ab05</w:t>
      </w:r>
      <w:r w:rsidRPr="00317EF2">
        <w:t>/</w:t>
      </w:r>
      <w:proofErr w:type="spellStart"/>
      <w:r w:rsidRPr="00AB10BB">
        <w:rPr>
          <w:i/>
          <w:iCs/>
        </w:rPr>
        <w:t>Habitability</w:t>
      </w:r>
      <w:r w:rsidR="00812EFF">
        <w:rPr>
          <w:i/>
          <w:iCs/>
        </w:rPr>
        <w:t>Any</w:t>
      </w:r>
      <w:r w:rsidRPr="00317EF2">
        <w:t>.</w:t>
      </w:r>
      <w:r w:rsidRPr="00AB10BB">
        <w:rPr>
          <w:i/>
          <w:iCs/>
        </w:rPr>
        <w:t>dmn</w:t>
      </w:r>
      <w:proofErr w:type="spellEnd"/>
    </w:p>
    <w:p w14:paraId="21DA545D" w14:textId="426E87C9" w:rsidR="00812EFF" w:rsidRDefault="00812EFF" w:rsidP="00812EFF">
      <w:pPr>
        <w:pStyle w:val="ListParagraph"/>
        <w:numPr>
          <w:ilvl w:val="0"/>
          <w:numId w:val="21"/>
        </w:numPr>
      </w:pPr>
      <w:r>
        <w:t xml:space="preserve">Edit the </w:t>
      </w:r>
      <w:proofErr w:type="spellStart"/>
      <w:r w:rsidRPr="00812EFF">
        <w:rPr>
          <w:i/>
          <w:iCs/>
        </w:rPr>
        <w:t>Habitability</w:t>
      </w:r>
      <w:r>
        <w:rPr>
          <w:i/>
          <w:iCs/>
        </w:rPr>
        <w:t>Any</w:t>
      </w:r>
      <w:proofErr w:type="spellEnd"/>
      <w:r>
        <w:rPr>
          <w:i/>
          <w:iCs/>
        </w:rPr>
        <w:t xml:space="preserve"> </w:t>
      </w:r>
      <w:r>
        <w:t>decision by clicking it and selecting</w:t>
      </w:r>
      <w:r w:rsidR="00E374C6">
        <w:t xml:space="preserve"> Edit</w:t>
      </w:r>
      <w:r>
        <w:t xml:space="preserve"> </w:t>
      </w:r>
      <w:r w:rsidRPr="00F3349A">
        <w:rPr>
          <w:noProof/>
        </w:rPr>
        <w:drawing>
          <wp:inline distT="0" distB="0" distL="0" distR="0" wp14:anchorId="7A4808A8" wp14:editId="38810C05">
            <wp:extent cx="228632" cy="209579"/>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r>
        <w:t xml:space="preserve">.  </w:t>
      </w:r>
    </w:p>
    <w:p w14:paraId="4FE3356C" w14:textId="77777777" w:rsidR="00812EFF" w:rsidRDefault="00812EFF" w:rsidP="00812EFF">
      <w:pPr>
        <w:pStyle w:val="ListParagraph"/>
      </w:pPr>
    </w:p>
    <w:p w14:paraId="5A854E91" w14:textId="77777777" w:rsidR="00812EFF" w:rsidRDefault="00812EFF" w:rsidP="00812EFF">
      <w:pPr>
        <w:pStyle w:val="ListParagraph"/>
        <w:numPr>
          <w:ilvl w:val="0"/>
          <w:numId w:val="21"/>
        </w:numPr>
      </w:pPr>
      <w:r>
        <w:t>You should see this:</w:t>
      </w:r>
    </w:p>
    <w:p w14:paraId="4BD98E3B" w14:textId="39E6B069" w:rsidR="00812EFF" w:rsidRDefault="00812EFF" w:rsidP="00812EFF">
      <w:pPr>
        <w:pStyle w:val="ListParagraph"/>
      </w:pPr>
      <w:del w:id="450" w:author="Nigel Crowther1" w:date="2023-05-11T09:49:00Z">
        <w:r w:rsidRPr="00812EFF" w:rsidDel="00E91A21">
          <w:rPr>
            <w:noProof/>
          </w:rPr>
          <w:drawing>
            <wp:inline distT="0" distB="0" distL="0" distR="0" wp14:anchorId="20E4C859" wp14:editId="620A7E7D">
              <wp:extent cx="4310485" cy="2415747"/>
              <wp:effectExtent l="228600" t="228600" r="204470" b="21336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15851" cy="2418754"/>
                      </a:xfrm>
                      <a:prstGeom prst="rect">
                        <a:avLst/>
                      </a:prstGeom>
                      <a:effectLst>
                        <a:glow rad="228600">
                          <a:schemeClr val="accent1">
                            <a:satMod val="175000"/>
                            <a:alpha val="40000"/>
                          </a:schemeClr>
                        </a:glow>
                      </a:effectLst>
                    </pic:spPr>
                  </pic:pic>
                </a:graphicData>
              </a:graphic>
            </wp:inline>
          </w:drawing>
        </w:r>
      </w:del>
      <w:ins w:id="451" w:author="NIGEL CROWTHER" w:date="2023-05-10T16:24:00Z">
        <w:r>
          <w:rPr>
            <w:noProof/>
          </w:rPr>
          <w:drawing>
            <wp:inline distT="0" distB="0" distL="0" distR="0" wp14:anchorId="76199DF4" wp14:editId="4926314A">
              <wp:extent cx="4457700" cy="2451735"/>
              <wp:effectExtent l="228600" t="228600" r="209550" b="215265"/>
              <wp:docPr id="90834115" name="Picture 9083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459709" cy="2452840"/>
                      </a:xfrm>
                      <a:prstGeom prst="rect">
                        <a:avLst/>
                      </a:prstGeom>
                      <a:effectLst>
                        <a:glow rad="228600">
                          <a:schemeClr val="accent1">
                            <a:satMod val="175000"/>
                            <a:alpha val="40000"/>
                          </a:schemeClr>
                        </a:glow>
                      </a:effectLst>
                    </pic:spPr>
                  </pic:pic>
                </a:graphicData>
              </a:graphic>
            </wp:inline>
          </w:drawing>
        </w:r>
      </w:ins>
    </w:p>
    <w:p w14:paraId="74325222" w14:textId="45A21D26" w:rsidR="00812EFF" w:rsidRDefault="00812EFF" w:rsidP="00812EFF">
      <w:pPr>
        <w:pStyle w:val="ListParagraph"/>
        <w:numPr>
          <w:ilvl w:val="0"/>
          <w:numId w:val="21"/>
        </w:numPr>
      </w:pPr>
      <w:r>
        <w:t xml:space="preserve">Click in the </w:t>
      </w:r>
      <w:r w:rsidRPr="00F3349A">
        <w:rPr>
          <w:noProof/>
        </w:rPr>
        <w:drawing>
          <wp:inline distT="0" distB="0" distL="0" distR="0" wp14:anchorId="0412FCD6" wp14:editId="677A4E4B">
            <wp:extent cx="228632" cy="181000"/>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8632" cy="181000"/>
                    </a:xfrm>
                    <a:prstGeom prst="rect">
                      <a:avLst/>
                    </a:prstGeom>
                  </pic:spPr>
                </pic:pic>
              </a:graphicData>
            </a:graphic>
          </wp:inline>
        </w:drawing>
      </w:r>
      <w:r w:rsidRPr="00812EFF">
        <w:rPr>
          <w:i/>
          <w:iCs/>
        </w:rPr>
        <w:t>Problems</w:t>
      </w:r>
      <w:r>
        <w:t xml:space="preserve"> button in the bottom right.  There are several gap warnings:</w:t>
      </w:r>
    </w:p>
    <w:p w14:paraId="4985E759" w14:textId="71FB336B" w:rsidR="00812EFF" w:rsidRDefault="00812EFF" w:rsidP="00812EFF">
      <w:pPr>
        <w:pStyle w:val="ListParagraph"/>
      </w:pPr>
      <w:r w:rsidRPr="00812EFF">
        <w:rPr>
          <w:noProof/>
        </w:rPr>
        <w:drawing>
          <wp:inline distT="0" distB="0" distL="0" distR="0" wp14:anchorId="4CF07E3D" wp14:editId="73D9D25D">
            <wp:extent cx="5800621" cy="1461761"/>
            <wp:effectExtent l="228600" t="228600" r="200660" b="21526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14258" cy="1465197"/>
                    </a:xfrm>
                    <a:prstGeom prst="rect">
                      <a:avLst/>
                    </a:prstGeom>
                    <a:effectLst>
                      <a:glow rad="228600">
                        <a:schemeClr val="accent1">
                          <a:satMod val="175000"/>
                          <a:alpha val="40000"/>
                        </a:schemeClr>
                      </a:glow>
                    </a:effectLst>
                  </pic:spPr>
                </pic:pic>
              </a:graphicData>
            </a:graphic>
          </wp:inline>
        </w:drawing>
      </w:r>
    </w:p>
    <w:p w14:paraId="190B8E73" w14:textId="2311E340" w:rsidR="00812EFF" w:rsidRDefault="008C71E5" w:rsidP="00640592">
      <w:pPr>
        <w:pStyle w:val="ListParagraph"/>
        <w:numPr>
          <w:ilvl w:val="0"/>
          <w:numId w:val="21"/>
        </w:numPr>
      </w:pPr>
      <w:r>
        <w:t xml:space="preserve">These errors a due to the Hit policy being </w:t>
      </w:r>
      <w:r w:rsidRPr="008C71E5">
        <w:rPr>
          <w:b/>
          <w:bCs/>
        </w:rPr>
        <w:t>Unique</w:t>
      </w:r>
      <w:r>
        <w:t xml:space="preserve"> and there are overlapping rows.  </w:t>
      </w:r>
      <w:r w:rsidR="00812EFF">
        <w:t xml:space="preserve">Fix these errors by </w:t>
      </w:r>
      <w:r>
        <w:t xml:space="preserve">changing the Hit Policy </w:t>
      </w:r>
      <w:r w:rsidR="00812EFF">
        <w:t xml:space="preserve">to </w:t>
      </w:r>
      <w:r w:rsidR="00812EFF" w:rsidRPr="00287803">
        <w:rPr>
          <w:b/>
          <w:bCs/>
        </w:rPr>
        <w:t>Any</w:t>
      </w:r>
      <w:r w:rsidR="00812EFF">
        <w:t>. You should see</w:t>
      </w:r>
      <w:r w:rsidR="00287803">
        <w:t xml:space="preserve"> </w:t>
      </w:r>
      <w:r>
        <w:t xml:space="preserve">the policy symbol change to </w:t>
      </w:r>
      <w:r w:rsidRPr="008C71E5">
        <w:rPr>
          <w:b/>
          <w:bCs/>
        </w:rPr>
        <w:t>A</w:t>
      </w:r>
      <w:r>
        <w:t xml:space="preserve"> and </w:t>
      </w:r>
      <w:r w:rsidR="00287803">
        <w:t>all errors disappear</w:t>
      </w:r>
      <w:r w:rsidR="00812EFF">
        <w:t>:</w:t>
      </w:r>
    </w:p>
    <w:p w14:paraId="0047D669" w14:textId="70226236" w:rsidR="008C71E5" w:rsidDel="00E91A21" w:rsidRDefault="008C71E5" w:rsidP="583AB42E">
      <w:pPr>
        <w:rPr>
          <w:del w:id="452" w:author="Nigel Crowther1" w:date="2023-05-11T09:50:00Z"/>
        </w:rPr>
      </w:pPr>
      <w:del w:id="453" w:author="Nigel Crowther1" w:date="2023-05-11T09:49:00Z">
        <w:r w:rsidRPr="008C71E5" w:rsidDel="00E91A21">
          <w:rPr>
            <w:noProof/>
          </w:rPr>
          <w:lastRenderedPageBreak/>
          <w:drawing>
            <wp:inline distT="0" distB="0" distL="0" distR="0" wp14:anchorId="43FC5505" wp14:editId="721EB1D1">
              <wp:extent cx="5715000" cy="2479276"/>
              <wp:effectExtent l="228600" t="228600" r="209550" b="2070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16641" cy="2479988"/>
                      </a:xfrm>
                      <a:prstGeom prst="rect">
                        <a:avLst/>
                      </a:prstGeom>
                      <a:effectLst>
                        <a:glow rad="228600">
                          <a:schemeClr val="accent1">
                            <a:satMod val="175000"/>
                            <a:alpha val="40000"/>
                          </a:schemeClr>
                        </a:glow>
                      </a:effectLst>
                    </pic:spPr>
                  </pic:pic>
                </a:graphicData>
              </a:graphic>
            </wp:inline>
          </w:drawing>
        </w:r>
      </w:del>
      <w:ins w:id="454" w:author="NIGEL CROWTHER" w:date="2023-05-10T16:26:00Z">
        <w:r>
          <w:rPr>
            <w:noProof/>
          </w:rPr>
          <w:drawing>
            <wp:inline distT="0" distB="0" distL="0" distR="0" wp14:anchorId="23F359FA" wp14:editId="6D0C2C25">
              <wp:extent cx="3076575" cy="3466887"/>
              <wp:effectExtent l="228600" t="228600" r="200025" b="210185"/>
              <wp:docPr id="1309760453" name="Picture 1309760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078110" cy="3468617"/>
                      </a:xfrm>
                      <a:prstGeom prst="rect">
                        <a:avLst/>
                      </a:prstGeom>
                      <a:effectLst>
                        <a:glow rad="228600">
                          <a:schemeClr val="accent1">
                            <a:satMod val="175000"/>
                            <a:alpha val="40000"/>
                          </a:schemeClr>
                        </a:glow>
                      </a:effectLst>
                    </pic:spPr>
                  </pic:pic>
                </a:graphicData>
              </a:graphic>
            </wp:inline>
          </w:drawing>
        </w:r>
      </w:ins>
    </w:p>
    <w:p w14:paraId="6B648BD9" w14:textId="0EDD1D68" w:rsidR="00812EFF" w:rsidRDefault="00812EFF">
      <w:pPr>
        <w:pPrChange w:id="455" w:author="Nigel Crowther1" w:date="2023-05-11T09:50:00Z">
          <w:pPr>
            <w:pStyle w:val="ListParagraph"/>
          </w:pPr>
        </w:pPrChange>
      </w:pPr>
    </w:p>
    <w:p w14:paraId="0B55EBE9" w14:textId="4242ABA9" w:rsidR="00812EFF" w:rsidRDefault="00812EFF" w:rsidP="00812EFF">
      <w:pPr>
        <w:pStyle w:val="ListParagraph"/>
        <w:numPr>
          <w:ilvl w:val="0"/>
          <w:numId w:val="21"/>
        </w:numPr>
      </w:pPr>
      <w:r>
        <w:t>Test by pressing R</w:t>
      </w:r>
      <w:r w:rsidRPr="00812EFF">
        <w:rPr>
          <w:i/>
          <w:iCs/>
        </w:rPr>
        <w:t>un</w:t>
      </w:r>
      <w:r>
        <w:t xml:space="preserve">.  Enter Oxygen </w:t>
      </w:r>
      <w:r w:rsidRPr="00812EFF">
        <w:rPr>
          <w:i/>
          <w:iCs/>
        </w:rPr>
        <w:t>20</w:t>
      </w:r>
      <w:r>
        <w:t xml:space="preserve"> and Temperature </w:t>
      </w:r>
      <w:r>
        <w:rPr>
          <w:i/>
          <w:iCs/>
        </w:rPr>
        <w:t>60</w:t>
      </w:r>
      <w:r>
        <w:t>:</w:t>
      </w:r>
    </w:p>
    <w:p w14:paraId="68F2835B" w14:textId="4197C77B" w:rsidR="00E374C6" w:rsidRPr="00E374C6" w:rsidRDefault="00812EFF" w:rsidP="00E374C6">
      <w:r w:rsidRPr="00812EFF">
        <w:rPr>
          <w:noProof/>
        </w:rPr>
        <w:drawing>
          <wp:inline distT="0" distB="0" distL="0" distR="0" wp14:anchorId="0A230584" wp14:editId="47C6CF4C">
            <wp:extent cx="5906386" cy="2008389"/>
            <wp:effectExtent l="228600" t="228600" r="208915" b="2019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4128" cy="2011022"/>
                    </a:xfrm>
                    <a:prstGeom prst="rect">
                      <a:avLst/>
                    </a:prstGeom>
                    <a:effectLst>
                      <a:glow rad="228600">
                        <a:schemeClr val="accent1">
                          <a:satMod val="175000"/>
                          <a:alpha val="40000"/>
                        </a:schemeClr>
                      </a:glow>
                    </a:effectLst>
                  </pic:spPr>
                </pic:pic>
              </a:graphicData>
            </a:graphic>
          </wp:inline>
        </w:drawing>
      </w:r>
    </w:p>
    <w:p w14:paraId="403268FD" w14:textId="77777777" w:rsidR="00E374C6" w:rsidRDefault="00E374C6" w:rsidP="00812EFF"/>
    <w:p w14:paraId="48E278E9" w14:textId="67154360" w:rsidR="00E374C6" w:rsidRDefault="00812EFF" w:rsidP="00E374C6">
      <w:pPr>
        <w:pStyle w:val="ListParagraph"/>
        <w:numPr>
          <w:ilvl w:val="0"/>
          <w:numId w:val="21"/>
        </w:numPr>
      </w:pPr>
      <w:r>
        <w:t>This test</w:t>
      </w:r>
      <w:r w:rsidR="008C71E5">
        <w:t xml:space="preserve">s </w:t>
      </w:r>
      <w:r>
        <w:t xml:space="preserve">row 4 of the decision table.  </w:t>
      </w:r>
    </w:p>
    <w:p w14:paraId="078CF8A9" w14:textId="77777777" w:rsidR="00E374C6" w:rsidRDefault="00E374C6" w:rsidP="00812EFF"/>
    <w:p w14:paraId="05997AFE" w14:textId="4BAF9C8D" w:rsidR="00E374C6" w:rsidRDefault="00E374C6" w:rsidP="00812EFF">
      <w:pPr>
        <w:rPr>
          <w:b/>
          <w:bCs/>
          <w:lang w:eastAsia="en-US"/>
        </w:rPr>
      </w:pPr>
      <w:r w:rsidRPr="00E374C6">
        <w:rPr>
          <w:b/>
          <w:bCs/>
          <w:lang w:eastAsia="en-US"/>
        </w:rPr>
        <w:t>Conclusion</w:t>
      </w:r>
    </w:p>
    <w:p w14:paraId="2B15AE7B" w14:textId="35C69E0E" w:rsidR="00E374C6" w:rsidRDefault="00E374C6" w:rsidP="00812EFF"/>
    <w:p w14:paraId="1FAA534F" w14:textId="115BC3DD" w:rsidR="00E374C6" w:rsidRDefault="00E374C6" w:rsidP="00812EFF">
      <w:r>
        <w:t xml:space="preserve">The advantage of the </w:t>
      </w:r>
      <w:r w:rsidRPr="00E374C6">
        <w:rPr>
          <w:b/>
          <w:bCs/>
        </w:rPr>
        <w:t>Any</w:t>
      </w:r>
      <w:r>
        <w:t xml:space="preserve"> policy is you can create overlapping rules using “don’t care” (-) values to make it more compact.  </w:t>
      </w:r>
    </w:p>
    <w:p w14:paraId="0875C191" w14:textId="77777777" w:rsidR="00E374C6" w:rsidRDefault="00E374C6" w:rsidP="00812EFF"/>
    <w:p w14:paraId="3EC77C65" w14:textId="3ADCDD67" w:rsidR="00812EFF" w:rsidRDefault="00812EFF" w:rsidP="00812EFF">
      <w:r>
        <w:t>Th</w:t>
      </w:r>
      <w:r w:rsidR="00E374C6">
        <w:t>is advantage is also a</w:t>
      </w:r>
      <w:r>
        <w:t xml:space="preserve"> </w:t>
      </w:r>
      <w:r w:rsidR="00E374C6">
        <w:t xml:space="preserve">disadvantage of </w:t>
      </w:r>
      <w:r w:rsidR="00287803">
        <w:t>imprecision</w:t>
      </w:r>
      <w:r>
        <w:t xml:space="preserve">; row 4 is hit whether oxygen is </w:t>
      </w:r>
      <w:r w:rsidRPr="00812EFF">
        <w:rPr>
          <w:i/>
          <w:iCs/>
        </w:rPr>
        <w:t>habitable</w:t>
      </w:r>
      <w:r>
        <w:t xml:space="preserve"> or </w:t>
      </w:r>
      <w:r w:rsidRPr="00812EFF">
        <w:rPr>
          <w:i/>
          <w:iCs/>
        </w:rPr>
        <w:t>uninhabitable</w:t>
      </w:r>
      <w:r>
        <w:t xml:space="preserve">.  This </w:t>
      </w:r>
      <w:r w:rsidR="00E374C6">
        <w:t>may be</w:t>
      </w:r>
      <w:r>
        <w:t xml:space="preserve"> a problem if you need to know the exact reason</w:t>
      </w:r>
      <w:r w:rsidR="008B03D6">
        <w:t xml:space="preserve"> as to why</w:t>
      </w:r>
      <w:r>
        <w:t xml:space="preserve"> this planet is uninhabitable.</w:t>
      </w:r>
    </w:p>
    <w:p w14:paraId="306FD5DB" w14:textId="5A479656" w:rsidR="006A5B5A" w:rsidDel="00E91A21" w:rsidRDefault="006A5B5A" w:rsidP="00812EFF">
      <w:pPr>
        <w:pStyle w:val="ListParagraph"/>
        <w:rPr>
          <w:del w:id="456" w:author="Nigel Crowther1" w:date="2023-05-11T09:50:00Z"/>
        </w:rPr>
      </w:pPr>
    </w:p>
    <w:p w14:paraId="636B17BF" w14:textId="159C5342" w:rsidR="006A5B5A" w:rsidDel="00E91A21" w:rsidRDefault="006A5B5A" w:rsidP="006A5B5A">
      <w:pPr>
        <w:pStyle w:val="ListParagraph"/>
        <w:rPr>
          <w:del w:id="457" w:author="Nigel Crowther1" w:date="2023-05-11T09:50:00Z"/>
        </w:rPr>
      </w:pPr>
    </w:p>
    <w:p w14:paraId="2BBBEC75" w14:textId="4A4366E1" w:rsidR="006A5B5A" w:rsidDel="00E91A21" w:rsidRDefault="006A5B5A" w:rsidP="006A5B5A">
      <w:pPr>
        <w:rPr>
          <w:del w:id="458" w:author="Nigel Crowther1" w:date="2023-05-11T09:50:00Z"/>
        </w:rPr>
      </w:pPr>
    </w:p>
    <w:p w14:paraId="590BD26D" w14:textId="6814300B" w:rsidR="006A5B5A" w:rsidDel="00E91A21" w:rsidRDefault="006A5B5A" w:rsidP="006A5B5A">
      <w:pPr>
        <w:pStyle w:val="ListParagraph"/>
        <w:rPr>
          <w:del w:id="459" w:author="Nigel Crowther1" w:date="2023-05-11T09:50:00Z"/>
        </w:rPr>
      </w:pPr>
    </w:p>
    <w:p w14:paraId="22B3713C" w14:textId="115D02ED" w:rsidR="006A5B5A" w:rsidRDefault="006A5B5A">
      <w:r>
        <w:br w:type="page"/>
      </w:r>
    </w:p>
    <w:p w14:paraId="384601E9" w14:textId="1A7C7A80" w:rsidR="006A5B5A" w:rsidDel="00E91A21" w:rsidRDefault="006A5B5A" w:rsidP="006A5B5A">
      <w:pPr>
        <w:rPr>
          <w:del w:id="460" w:author="Nigel Crowther1" w:date="2023-05-11T09:50:00Z"/>
        </w:rPr>
      </w:pPr>
    </w:p>
    <w:p w14:paraId="48CB1B2C" w14:textId="3DEBD305" w:rsidR="006A5B5A" w:rsidDel="00E91A21" w:rsidRDefault="006A5B5A">
      <w:pPr>
        <w:rPr>
          <w:del w:id="461" w:author="Nigel Crowther1" w:date="2023-05-11T09:50:00Z"/>
          <w:rFonts w:eastAsia="Batang" w:cs="Arial"/>
          <w:b/>
          <w:bCs/>
          <w:sz w:val="26"/>
          <w:szCs w:val="26"/>
          <w:lang w:eastAsia="en-US"/>
        </w:rPr>
      </w:pPr>
    </w:p>
    <w:p w14:paraId="75BE7FB1" w14:textId="280B059A" w:rsidR="002B717B" w:rsidRPr="00545C83" w:rsidRDefault="002B717B" w:rsidP="00587BD4">
      <w:pPr>
        <w:pStyle w:val="Heading3"/>
        <w:numPr>
          <w:ilvl w:val="0"/>
          <w:numId w:val="0"/>
        </w:numPr>
        <w:ind w:left="426" w:hanging="426"/>
      </w:pPr>
      <w:bookmarkStart w:id="462" w:name="_Toc135759376"/>
      <w:r w:rsidRPr="00545C83">
        <w:t>First Policy</w:t>
      </w:r>
      <w:bookmarkEnd w:id="462"/>
    </w:p>
    <w:p w14:paraId="28359713" w14:textId="2FE61A9A" w:rsidR="002B717B" w:rsidRDefault="002B717B" w:rsidP="002B717B">
      <w:pPr>
        <w:rPr>
          <w:lang w:eastAsia="en-US"/>
        </w:rPr>
      </w:pPr>
    </w:p>
    <w:p w14:paraId="25AE7B81" w14:textId="51E114E3" w:rsidR="00DB6725" w:rsidRPr="00573501" w:rsidRDefault="00573501" w:rsidP="00573501">
      <w:pPr>
        <w:pStyle w:val="ListParagraph"/>
        <w:numPr>
          <w:ilvl w:val="0"/>
          <w:numId w:val="29"/>
        </w:numPr>
        <w:rPr>
          <w:rStyle w:val="Hyperlink"/>
          <w:color w:val="auto"/>
          <w:u w:val="none"/>
        </w:rPr>
      </w:pPr>
      <w:r w:rsidRPr="00545C83">
        <w:t xml:space="preserve">In </w:t>
      </w:r>
      <w:r>
        <w:t>a new</w:t>
      </w:r>
      <w:r w:rsidRPr="00545C83">
        <w:t xml:space="preserve"> Chrome or Safari </w:t>
      </w:r>
      <w:r>
        <w:t>browser</w:t>
      </w:r>
      <w:r w:rsidRPr="00545C83">
        <w:t xml:space="preserve"> </w:t>
      </w:r>
      <w:r w:rsidR="002843EF" w:rsidRPr="00545C83">
        <w:t xml:space="preserve">open the web site </w:t>
      </w:r>
      <w:hyperlink r:id="rId87">
        <w:r w:rsidR="002843EF" w:rsidRPr="00545C83">
          <w:rPr>
            <w:rStyle w:val="Hyperlink"/>
          </w:rPr>
          <w:t>https://sandbox.kie.org/</w:t>
        </w:r>
      </w:hyperlink>
    </w:p>
    <w:p w14:paraId="6785BF0E" w14:textId="77777777" w:rsidR="00DB6725" w:rsidRPr="00DB6725" w:rsidRDefault="00DB6725" w:rsidP="00DB6725">
      <w:pPr>
        <w:pStyle w:val="ListParagraph"/>
        <w:rPr>
          <w:rStyle w:val="Hyperlink"/>
          <w:color w:val="auto"/>
          <w:u w:val="none"/>
        </w:rPr>
      </w:pPr>
    </w:p>
    <w:p w14:paraId="2E7C1C9E" w14:textId="31C4D756" w:rsidR="002843EF" w:rsidRPr="00545C83" w:rsidRDefault="00DB6725" w:rsidP="00573501">
      <w:pPr>
        <w:pStyle w:val="ListParagraph"/>
        <w:numPr>
          <w:ilvl w:val="0"/>
          <w:numId w:val="29"/>
        </w:numPr>
      </w:pPr>
      <w:r>
        <w:t>If you already have KIE Sandbox open from the previous lab, clear the cache as recommended in Appendix A.</w:t>
      </w:r>
      <w:r w:rsidR="002843EF" w:rsidRPr="00545C83">
        <w:br/>
      </w:r>
    </w:p>
    <w:p w14:paraId="6A629C3B" w14:textId="77777777" w:rsidR="002843EF" w:rsidRPr="00545C83" w:rsidRDefault="002843EF" w:rsidP="00573501">
      <w:pPr>
        <w:pStyle w:val="ListParagraph"/>
        <w:numPr>
          <w:ilvl w:val="0"/>
          <w:numId w:val="29"/>
        </w:numPr>
      </w:pPr>
      <w:r w:rsidRPr="00545C83">
        <w:t xml:space="preserve">Click on </w:t>
      </w:r>
      <w:r w:rsidRPr="00545C83">
        <w:rPr>
          <w:b/>
          <w:bCs/>
        </w:rPr>
        <w:t>New Decision</w:t>
      </w:r>
      <w:r w:rsidRPr="00545C83">
        <w:t xml:space="preserve">. </w:t>
      </w:r>
    </w:p>
    <w:p w14:paraId="64108488" w14:textId="77777777" w:rsidR="002843EF" w:rsidRPr="00545C83" w:rsidRDefault="002843EF" w:rsidP="00573501">
      <w:pPr>
        <w:pStyle w:val="ListParagraph"/>
        <w:numPr>
          <w:ilvl w:val="0"/>
          <w:numId w:val="29"/>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E6A9DC" wp14:editId="690F34E3">
            <wp:extent cx="1028844" cy="276264"/>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8B95455" w14:textId="77777777" w:rsidR="002843EF" w:rsidRPr="00545C83" w:rsidRDefault="002843EF" w:rsidP="002843EF">
      <w:pPr>
        <w:rPr>
          <w:lang w:eastAsia="en-US"/>
        </w:rPr>
      </w:pPr>
    </w:p>
    <w:p w14:paraId="3703CB63" w14:textId="54E6DA4E" w:rsidR="00AB10BB" w:rsidRDefault="002843EF" w:rsidP="00573501">
      <w:pPr>
        <w:pStyle w:val="ListParagraph"/>
        <w:numPr>
          <w:ilvl w:val="0"/>
          <w:numId w:val="29"/>
        </w:numPr>
      </w:pPr>
      <w:r w:rsidRPr="00545C83">
        <w:t xml:space="preserve">Select the file: </w:t>
      </w:r>
      <w:r w:rsidRPr="00317EF2">
        <w:t>lab05/</w:t>
      </w:r>
      <w:proofErr w:type="spellStart"/>
      <w:r w:rsidRPr="00AB10BB">
        <w:rPr>
          <w:i/>
          <w:iCs/>
        </w:rPr>
        <w:t>HabitabilityFirst</w:t>
      </w:r>
      <w:r w:rsidRPr="00317EF2">
        <w:t>.</w:t>
      </w:r>
      <w:r w:rsidRPr="00AB10BB">
        <w:rPr>
          <w:i/>
          <w:iCs/>
        </w:rPr>
        <w:t>dmn</w:t>
      </w:r>
      <w:proofErr w:type="spellEnd"/>
    </w:p>
    <w:p w14:paraId="2B25FC0F" w14:textId="422E637D" w:rsidR="00E374C6" w:rsidRDefault="00E374C6" w:rsidP="00573501">
      <w:pPr>
        <w:pStyle w:val="ListParagraph"/>
        <w:numPr>
          <w:ilvl w:val="0"/>
          <w:numId w:val="29"/>
        </w:numPr>
      </w:pPr>
      <w:r>
        <w:t xml:space="preserve">Edit the </w:t>
      </w:r>
      <w:proofErr w:type="spellStart"/>
      <w:r w:rsidRPr="00812EFF">
        <w:rPr>
          <w:i/>
          <w:iCs/>
        </w:rPr>
        <w:t>Habitability</w:t>
      </w:r>
      <w:r>
        <w:rPr>
          <w:i/>
          <w:iCs/>
        </w:rPr>
        <w:t>First</w:t>
      </w:r>
      <w:proofErr w:type="spellEnd"/>
      <w:r>
        <w:rPr>
          <w:i/>
          <w:iCs/>
        </w:rPr>
        <w:t xml:space="preserve"> </w:t>
      </w:r>
      <w:r>
        <w:t xml:space="preserve">decision by clicking it and selecting Edit </w:t>
      </w:r>
      <w:r w:rsidRPr="00F3349A">
        <w:rPr>
          <w:noProof/>
        </w:rPr>
        <w:drawing>
          <wp:inline distT="0" distB="0" distL="0" distR="0" wp14:anchorId="1CE99C67" wp14:editId="4921DC61">
            <wp:extent cx="228632" cy="20957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36CD5C31" w14:textId="77777777" w:rsidR="00E374C6" w:rsidRDefault="00E374C6" w:rsidP="00E374C6">
      <w:pPr>
        <w:pStyle w:val="ListParagraph"/>
      </w:pPr>
    </w:p>
    <w:p w14:paraId="30341806" w14:textId="6B43A3A3" w:rsidR="00AB10BB" w:rsidRDefault="00AB10BB" w:rsidP="00573501">
      <w:pPr>
        <w:pStyle w:val="ListParagraph"/>
        <w:numPr>
          <w:ilvl w:val="0"/>
          <w:numId w:val="29"/>
        </w:numPr>
      </w:pPr>
      <w:r>
        <w:t>You should see this:</w:t>
      </w:r>
    </w:p>
    <w:p w14:paraId="30A3E40F" w14:textId="2606DC12" w:rsidR="00AB10BB" w:rsidRDefault="00AB10BB" w:rsidP="00900DCC">
      <w:pPr>
        <w:rPr>
          <w:lang w:eastAsia="en-US"/>
        </w:rPr>
      </w:pPr>
      <w:r w:rsidRPr="00AB10BB">
        <w:rPr>
          <w:noProof/>
          <w:lang w:eastAsia="en-US"/>
        </w:rPr>
        <w:drawing>
          <wp:inline distT="0" distB="0" distL="0" distR="0" wp14:anchorId="70356C03" wp14:editId="6705CA8C">
            <wp:extent cx="5470451" cy="1799008"/>
            <wp:effectExtent l="228600" t="228600" r="207010" b="20129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4811" cy="1800442"/>
                    </a:xfrm>
                    <a:prstGeom prst="rect">
                      <a:avLst/>
                    </a:prstGeom>
                    <a:effectLst>
                      <a:glow rad="228600">
                        <a:schemeClr val="accent1">
                          <a:satMod val="175000"/>
                          <a:alpha val="40000"/>
                        </a:schemeClr>
                      </a:glow>
                    </a:effectLst>
                  </pic:spPr>
                </pic:pic>
              </a:graphicData>
            </a:graphic>
          </wp:inline>
        </w:drawing>
      </w:r>
    </w:p>
    <w:p w14:paraId="0E1C06B5" w14:textId="42E70093" w:rsidR="00AB10BB" w:rsidRDefault="00AB10BB" w:rsidP="00900DCC">
      <w:pPr>
        <w:rPr>
          <w:lang w:eastAsia="en-US"/>
        </w:rPr>
      </w:pPr>
    </w:p>
    <w:p w14:paraId="4FFF6892" w14:textId="0B2EC1FB" w:rsidR="00E374C6" w:rsidRDefault="00AB10BB" w:rsidP="00900DCC">
      <w:pPr>
        <w:rPr>
          <w:lang w:eastAsia="en-US"/>
        </w:rPr>
      </w:pPr>
      <w:r>
        <w:rPr>
          <w:lang w:eastAsia="en-US"/>
        </w:rPr>
        <w:t xml:space="preserve">Test </w:t>
      </w:r>
      <w:r w:rsidR="001664C6">
        <w:rPr>
          <w:lang w:eastAsia="en-US"/>
        </w:rPr>
        <w:t>the decision</w:t>
      </w:r>
      <w:r>
        <w:rPr>
          <w:lang w:eastAsia="en-US"/>
        </w:rPr>
        <w:t xml:space="preserve"> by pressing </w:t>
      </w:r>
      <w:r w:rsidRPr="00DD70E2">
        <w:rPr>
          <w:i/>
          <w:iCs/>
          <w:lang w:eastAsia="en-US"/>
        </w:rPr>
        <w:t>run</w:t>
      </w:r>
      <w:r>
        <w:rPr>
          <w:lang w:eastAsia="en-US"/>
        </w:rPr>
        <w:t xml:space="preserve">.  Enter Oxygen </w:t>
      </w:r>
      <w:r w:rsidRPr="001664C6">
        <w:rPr>
          <w:i/>
          <w:iCs/>
          <w:lang w:eastAsia="en-US"/>
        </w:rPr>
        <w:t>20</w:t>
      </w:r>
      <w:r>
        <w:rPr>
          <w:lang w:eastAsia="en-US"/>
        </w:rPr>
        <w:t xml:space="preserve"> and Temperature </w:t>
      </w:r>
      <w:r w:rsidRPr="001664C6">
        <w:rPr>
          <w:i/>
          <w:iCs/>
          <w:lang w:eastAsia="en-US"/>
        </w:rPr>
        <w:t>25</w:t>
      </w:r>
      <w:r w:rsidR="00E374C6">
        <w:rPr>
          <w:lang w:eastAsia="en-US"/>
        </w:rPr>
        <w:t xml:space="preserve"> to check that row 1 fires.</w:t>
      </w:r>
    </w:p>
    <w:p w14:paraId="180608E7" w14:textId="77777777" w:rsidR="00E374C6" w:rsidRDefault="00E374C6" w:rsidP="00900DCC">
      <w:pPr>
        <w:rPr>
          <w:lang w:eastAsia="en-US"/>
        </w:rPr>
      </w:pPr>
    </w:p>
    <w:p w14:paraId="49C5CB90" w14:textId="3C65D080" w:rsidR="00E374C6" w:rsidRPr="00E374C6" w:rsidRDefault="00E374C6" w:rsidP="00900DCC">
      <w:pPr>
        <w:rPr>
          <w:b/>
          <w:bCs/>
          <w:lang w:eastAsia="en-US"/>
        </w:rPr>
      </w:pPr>
      <w:r w:rsidRPr="00E374C6">
        <w:rPr>
          <w:b/>
          <w:bCs/>
          <w:lang w:eastAsia="en-US"/>
        </w:rPr>
        <w:t>Conclusion</w:t>
      </w:r>
    </w:p>
    <w:p w14:paraId="7A02EF1F" w14:textId="77777777" w:rsidR="00E374C6" w:rsidRDefault="00E374C6" w:rsidP="00900DCC">
      <w:pPr>
        <w:rPr>
          <w:lang w:eastAsia="en-US"/>
        </w:rPr>
      </w:pPr>
    </w:p>
    <w:p w14:paraId="3BC64060" w14:textId="30C5698F" w:rsidR="001664C6" w:rsidRDefault="00E374C6" w:rsidP="00900DCC">
      <w:pPr>
        <w:rPr>
          <w:lang w:eastAsia="en-US"/>
        </w:rPr>
      </w:pPr>
      <w:r>
        <w:rPr>
          <w:lang w:eastAsia="en-US"/>
        </w:rPr>
        <w:t xml:space="preserve">Using the </w:t>
      </w:r>
      <w:r w:rsidRPr="00E374C6">
        <w:rPr>
          <w:b/>
          <w:bCs/>
          <w:lang w:eastAsia="en-US"/>
        </w:rPr>
        <w:t>First</w:t>
      </w:r>
      <w:r>
        <w:rPr>
          <w:lang w:eastAsia="en-US"/>
        </w:rPr>
        <w:t xml:space="preserve"> hit policy you</w:t>
      </w:r>
      <w:r w:rsidR="001664C6">
        <w:rPr>
          <w:lang w:eastAsia="en-US"/>
        </w:rPr>
        <w:t xml:space="preserve"> get the same result </w:t>
      </w:r>
      <w:r>
        <w:rPr>
          <w:lang w:eastAsia="en-US"/>
        </w:rPr>
        <w:t xml:space="preserve">as </w:t>
      </w:r>
      <w:r w:rsidR="001664C6">
        <w:rPr>
          <w:lang w:eastAsia="en-US"/>
        </w:rPr>
        <w:t xml:space="preserve">the </w:t>
      </w:r>
      <w:r w:rsidR="001664C6" w:rsidRPr="001664C6">
        <w:rPr>
          <w:i/>
          <w:iCs/>
          <w:lang w:eastAsia="en-US"/>
        </w:rPr>
        <w:t>Unique</w:t>
      </w:r>
      <w:r w:rsidR="001664C6">
        <w:rPr>
          <w:lang w:eastAsia="en-US"/>
        </w:rPr>
        <w:t xml:space="preserve"> </w:t>
      </w:r>
      <w:r w:rsidR="008B03D6">
        <w:rPr>
          <w:lang w:eastAsia="en-US"/>
        </w:rPr>
        <w:t xml:space="preserve">and </w:t>
      </w:r>
      <w:r w:rsidR="008B03D6" w:rsidRPr="008B03D6">
        <w:rPr>
          <w:i/>
          <w:iCs/>
          <w:lang w:eastAsia="en-US"/>
        </w:rPr>
        <w:t>Any</w:t>
      </w:r>
      <w:r w:rsidR="008B03D6">
        <w:rPr>
          <w:lang w:eastAsia="en-US"/>
        </w:rPr>
        <w:t xml:space="preserve"> </w:t>
      </w:r>
      <w:r w:rsidR="001664C6">
        <w:rPr>
          <w:lang w:eastAsia="en-US"/>
        </w:rPr>
        <w:t>Polic</w:t>
      </w:r>
      <w:r w:rsidR="008B03D6">
        <w:rPr>
          <w:lang w:eastAsia="en-US"/>
        </w:rPr>
        <w:t>ies</w:t>
      </w:r>
      <w:r w:rsidR="001664C6">
        <w:rPr>
          <w:lang w:eastAsia="en-US"/>
        </w:rPr>
        <w:t xml:space="preserve">, but with fewer </w:t>
      </w:r>
      <w:r>
        <w:rPr>
          <w:lang w:eastAsia="en-US"/>
        </w:rPr>
        <w:t xml:space="preserve">rows.  There are just two rows, </w:t>
      </w:r>
      <w:r w:rsidR="001664C6">
        <w:rPr>
          <w:lang w:eastAsia="en-US"/>
        </w:rPr>
        <w:t xml:space="preserve">one for a habitable planet, and another for </w:t>
      </w:r>
      <w:r w:rsidR="00D23DF8">
        <w:rPr>
          <w:lang w:eastAsia="en-US"/>
        </w:rPr>
        <w:t>an</w:t>
      </w:r>
      <w:r w:rsidR="001664C6">
        <w:rPr>
          <w:lang w:eastAsia="en-US"/>
        </w:rPr>
        <w:t xml:space="preserve"> uninhabitable planet.   The </w:t>
      </w:r>
      <w:r>
        <w:rPr>
          <w:lang w:eastAsia="en-US"/>
        </w:rPr>
        <w:t xml:space="preserve">advantage is </w:t>
      </w:r>
      <w:r w:rsidR="001664C6">
        <w:rPr>
          <w:lang w:eastAsia="en-US"/>
        </w:rPr>
        <w:t>concis</w:t>
      </w:r>
      <w:r>
        <w:rPr>
          <w:lang w:eastAsia="en-US"/>
        </w:rPr>
        <w:t>eness</w:t>
      </w:r>
      <w:r w:rsidR="008B03D6">
        <w:rPr>
          <w:lang w:eastAsia="en-US"/>
        </w:rPr>
        <w:t xml:space="preserve">, but </w:t>
      </w:r>
      <w:r>
        <w:rPr>
          <w:lang w:eastAsia="en-US"/>
        </w:rPr>
        <w:t>there are</w:t>
      </w:r>
      <w:r w:rsidR="008B03D6">
        <w:rPr>
          <w:lang w:eastAsia="en-US"/>
        </w:rPr>
        <w:t xml:space="preserve"> disadvantages</w:t>
      </w:r>
      <w:r w:rsidR="001664C6">
        <w:rPr>
          <w:lang w:eastAsia="en-US"/>
        </w:rPr>
        <w:t xml:space="preserve">.  The </w:t>
      </w:r>
      <w:r w:rsidR="008B03D6">
        <w:rPr>
          <w:lang w:eastAsia="en-US"/>
        </w:rPr>
        <w:t>first is that</w:t>
      </w:r>
      <w:r w:rsidR="001664C6">
        <w:rPr>
          <w:lang w:eastAsia="en-US"/>
        </w:rPr>
        <w:t xml:space="preserve"> order matters – you cannot move row 2 to row 1.  </w:t>
      </w:r>
      <w:r>
        <w:rPr>
          <w:lang w:eastAsia="en-US"/>
        </w:rPr>
        <w:t xml:space="preserve">The </w:t>
      </w:r>
      <w:r w:rsidRPr="00E374C6">
        <w:rPr>
          <w:b/>
          <w:bCs/>
          <w:lang w:eastAsia="en-US"/>
        </w:rPr>
        <w:t>First</w:t>
      </w:r>
      <w:r>
        <w:rPr>
          <w:lang w:eastAsia="en-US"/>
        </w:rPr>
        <w:t xml:space="preserve"> policy</w:t>
      </w:r>
      <w:r w:rsidR="008B03D6">
        <w:rPr>
          <w:lang w:eastAsia="en-US"/>
        </w:rPr>
        <w:t xml:space="preserve"> also has similar problem</w:t>
      </w:r>
      <w:r>
        <w:rPr>
          <w:lang w:eastAsia="en-US"/>
        </w:rPr>
        <w:t xml:space="preserve">s as </w:t>
      </w:r>
      <w:r w:rsidR="008B03D6">
        <w:rPr>
          <w:lang w:eastAsia="en-US"/>
        </w:rPr>
        <w:t xml:space="preserve">the </w:t>
      </w:r>
      <w:r w:rsidR="008B03D6" w:rsidRPr="00E374C6">
        <w:rPr>
          <w:b/>
          <w:bCs/>
          <w:lang w:eastAsia="en-US"/>
        </w:rPr>
        <w:t>Any</w:t>
      </w:r>
      <w:r w:rsidR="008B03D6">
        <w:rPr>
          <w:lang w:eastAsia="en-US"/>
        </w:rPr>
        <w:t xml:space="preserve"> policy in that the</w:t>
      </w:r>
      <w:r w:rsidR="001664C6">
        <w:rPr>
          <w:lang w:eastAsia="en-US"/>
        </w:rPr>
        <w:t xml:space="preserve"> decision </w:t>
      </w:r>
      <w:r w:rsidR="005B0C4F">
        <w:rPr>
          <w:lang w:eastAsia="en-US"/>
        </w:rPr>
        <w:t>has</w:t>
      </w:r>
      <w:r w:rsidR="001664C6">
        <w:rPr>
          <w:lang w:eastAsia="en-US"/>
        </w:rPr>
        <w:t xml:space="preserve"> no detailed reasoning</w:t>
      </w:r>
      <w:r w:rsidR="008B03D6">
        <w:rPr>
          <w:lang w:eastAsia="en-US"/>
        </w:rPr>
        <w:t xml:space="preserve">.  Finally, the policy is the </w:t>
      </w:r>
      <w:r>
        <w:rPr>
          <w:lang w:eastAsia="en-US"/>
        </w:rPr>
        <w:t>least strict</w:t>
      </w:r>
      <w:r w:rsidR="008B03D6">
        <w:rPr>
          <w:lang w:eastAsia="en-US"/>
        </w:rPr>
        <w:t>, allowing overlaps and missing rows which could cause problems at run time.</w:t>
      </w:r>
    </w:p>
    <w:p w14:paraId="61B4BDC7" w14:textId="77777777" w:rsidR="001664C6" w:rsidRDefault="001664C6">
      <w:pPr>
        <w:rPr>
          <w:rFonts w:eastAsia="Batang" w:cs="Arial"/>
          <w:b/>
          <w:bCs/>
          <w:sz w:val="26"/>
          <w:szCs w:val="26"/>
          <w:lang w:eastAsia="en-US"/>
        </w:rPr>
      </w:pPr>
      <w:r>
        <w:br w:type="page"/>
      </w:r>
    </w:p>
    <w:p w14:paraId="723CFF38" w14:textId="15330789" w:rsidR="00900DCC" w:rsidRPr="00545C83" w:rsidRDefault="00900DCC" w:rsidP="001664C6">
      <w:pPr>
        <w:pStyle w:val="Heading3"/>
        <w:numPr>
          <w:ilvl w:val="0"/>
          <w:numId w:val="0"/>
        </w:numPr>
        <w:ind w:left="426" w:hanging="426"/>
      </w:pPr>
      <w:bookmarkStart w:id="463" w:name="_Toc135759377"/>
      <w:r w:rsidRPr="00545C83">
        <w:lastRenderedPageBreak/>
        <w:t xml:space="preserve">String </w:t>
      </w:r>
      <w:r w:rsidR="002B717B" w:rsidRPr="00545C83">
        <w:t>C</w:t>
      </w:r>
      <w:r w:rsidRPr="00545C83">
        <w:t>ollection policy</w:t>
      </w:r>
      <w:bookmarkEnd w:id="463"/>
    </w:p>
    <w:p w14:paraId="468567AB" w14:textId="77777777" w:rsidR="001664C6" w:rsidRDefault="001664C6" w:rsidP="001664C6">
      <w:pPr>
        <w:rPr>
          <w:lang w:eastAsia="en-US"/>
        </w:rPr>
      </w:pPr>
    </w:p>
    <w:p w14:paraId="06E6EA49" w14:textId="246467B1" w:rsidR="001664C6" w:rsidRPr="00545C83" w:rsidRDefault="00573501" w:rsidP="00573501">
      <w:pPr>
        <w:pStyle w:val="ListParagraph"/>
        <w:numPr>
          <w:ilvl w:val="0"/>
          <w:numId w:val="22"/>
        </w:numPr>
      </w:pPr>
      <w:r w:rsidRPr="00545C83">
        <w:t xml:space="preserve">In </w:t>
      </w:r>
      <w:r>
        <w:t>a new</w:t>
      </w:r>
      <w:r w:rsidRPr="00545C83">
        <w:t xml:space="preserve"> Chrome or Safari </w:t>
      </w:r>
      <w:r>
        <w:t>browser</w:t>
      </w:r>
      <w:r w:rsidRPr="00545C83">
        <w:t xml:space="preserve"> </w:t>
      </w:r>
      <w:r w:rsidR="001664C6" w:rsidRPr="00545C83">
        <w:t xml:space="preserve">open the web site </w:t>
      </w:r>
      <w:hyperlink r:id="rId89">
        <w:r w:rsidR="001664C6" w:rsidRPr="00545C83">
          <w:rPr>
            <w:rStyle w:val="Hyperlink"/>
          </w:rPr>
          <w:t>https://sandbox.kie.org/</w:t>
        </w:r>
      </w:hyperlink>
      <w:r w:rsidR="001664C6" w:rsidRPr="00545C83">
        <w:br/>
      </w:r>
    </w:p>
    <w:p w14:paraId="63B699DB" w14:textId="77777777" w:rsidR="001664C6" w:rsidRPr="00545C83" w:rsidRDefault="001664C6" w:rsidP="001664C6">
      <w:pPr>
        <w:pStyle w:val="ListParagraph"/>
        <w:numPr>
          <w:ilvl w:val="0"/>
          <w:numId w:val="22"/>
        </w:numPr>
      </w:pPr>
      <w:r w:rsidRPr="00545C83">
        <w:t xml:space="preserve">Click on </w:t>
      </w:r>
      <w:r w:rsidRPr="00545C83">
        <w:rPr>
          <w:b/>
          <w:bCs/>
        </w:rPr>
        <w:t>New Decision</w:t>
      </w:r>
      <w:r w:rsidRPr="00545C83">
        <w:t xml:space="preserve">. </w:t>
      </w:r>
    </w:p>
    <w:p w14:paraId="6F394E42" w14:textId="77777777" w:rsidR="001664C6" w:rsidRPr="00545C83" w:rsidRDefault="001664C6" w:rsidP="001664C6">
      <w:pPr>
        <w:pStyle w:val="ListParagraph"/>
        <w:numPr>
          <w:ilvl w:val="0"/>
          <w:numId w:val="22"/>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612E2567" wp14:editId="425DC619">
            <wp:extent cx="1028844" cy="276264"/>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047C22CE" w14:textId="77777777" w:rsidR="001664C6" w:rsidRPr="00545C83" w:rsidRDefault="001664C6" w:rsidP="001664C6">
      <w:pPr>
        <w:rPr>
          <w:lang w:eastAsia="en-US"/>
        </w:rPr>
      </w:pPr>
    </w:p>
    <w:p w14:paraId="294FF0CF" w14:textId="2EFD05F2" w:rsidR="001664C6" w:rsidRPr="00AB10BB" w:rsidRDefault="001664C6" w:rsidP="001664C6">
      <w:pPr>
        <w:pStyle w:val="ListParagraph"/>
        <w:numPr>
          <w:ilvl w:val="0"/>
          <w:numId w:val="22"/>
        </w:numPr>
      </w:pPr>
      <w:r w:rsidRPr="00545C83">
        <w:t xml:space="preserve">Select the file: </w:t>
      </w:r>
      <w:r w:rsidR="00155B2E" w:rsidRPr="00155B2E">
        <w:rPr>
          <w:i/>
          <w:iCs/>
        </w:rPr>
        <w:t>L</w:t>
      </w:r>
      <w:r w:rsidRPr="00155B2E">
        <w:rPr>
          <w:i/>
          <w:iCs/>
        </w:rPr>
        <w:t>ab05</w:t>
      </w:r>
      <w:r w:rsidRPr="00317EF2">
        <w:t>/</w:t>
      </w:r>
      <w:proofErr w:type="spellStart"/>
      <w:r w:rsidRPr="00AB10BB">
        <w:rPr>
          <w:i/>
          <w:iCs/>
        </w:rPr>
        <w:t>Habitability</w:t>
      </w:r>
      <w:r w:rsidR="006F382A">
        <w:rPr>
          <w:i/>
          <w:iCs/>
        </w:rPr>
        <w:t>String</w:t>
      </w:r>
      <w:r w:rsidR="00D23DF8">
        <w:rPr>
          <w:i/>
          <w:iCs/>
        </w:rPr>
        <w:t>Collect</w:t>
      </w:r>
      <w:r w:rsidRPr="00317EF2">
        <w:t>.</w:t>
      </w:r>
      <w:r w:rsidRPr="00AB10BB">
        <w:rPr>
          <w:i/>
          <w:iCs/>
        </w:rPr>
        <w:t>dmn</w:t>
      </w:r>
      <w:proofErr w:type="spellEnd"/>
    </w:p>
    <w:p w14:paraId="7AD602F9" w14:textId="77777777" w:rsidR="001664C6" w:rsidRDefault="001664C6" w:rsidP="001664C6">
      <w:pPr>
        <w:pStyle w:val="ListParagraph"/>
      </w:pPr>
    </w:p>
    <w:p w14:paraId="46E41796" w14:textId="1039692F" w:rsidR="00AC68F2" w:rsidRDefault="001664C6" w:rsidP="00CD580B">
      <w:pPr>
        <w:pStyle w:val="ListParagraph"/>
        <w:numPr>
          <w:ilvl w:val="0"/>
          <w:numId w:val="22"/>
        </w:numPr>
      </w:pPr>
      <w:r>
        <w:t xml:space="preserve">Edit the </w:t>
      </w:r>
      <w:proofErr w:type="spellStart"/>
      <w:r w:rsidRPr="00AC68F2">
        <w:rPr>
          <w:i/>
          <w:iCs/>
        </w:rPr>
        <w:t>Habitability</w:t>
      </w:r>
      <w:r w:rsidR="00D23DF8" w:rsidRPr="00AC68F2">
        <w:rPr>
          <w:i/>
          <w:iCs/>
        </w:rPr>
        <w:t>Collect</w:t>
      </w:r>
      <w:proofErr w:type="spellEnd"/>
      <w:r w:rsidR="00D23DF8" w:rsidRPr="00AC68F2">
        <w:rPr>
          <w:i/>
          <w:iCs/>
        </w:rPr>
        <w:t xml:space="preserve"> </w:t>
      </w:r>
      <w:r w:rsidR="00AC68F2">
        <w:t xml:space="preserve">decision by clicking it and selecting Edit </w:t>
      </w:r>
      <w:r w:rsidR="00AC68F2" w:rsidRPr="00F3349A">
        <w:rPr>
          <w:noProof/>
        </w:rPr>
        <w:drawing>
          <wp:inline distT="0" distB="0" distL="0" distR="0" wp14:anchorId="00DD83AB" wp14:editId="4D10F7DC">
            <wp:extent cx="228632" cy="2095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593F45AF" w14:textId="77777777" w:rsidR="00AC68F2" w:rsidRDefault="00AC68F2" w:rsidP="00AC68F2">
      <w:pPr>
        <w:pStyle w:val="ListParagraph"/>
      </w:pPr>
    </w:p>
    <w:p w14:paraId="3769A85D" w14:textId="02E7B008" w:rsidR="00AC68F2" w:rsidDel="00E91A21" w:rsidRDefault="00AC68F2" w:rsidP="00E04B15">
      <w:pPr>
        <w:pStyle w:val="ListParagraph"/>
        <w:numPr>
          <w:ilvl w:val="0"/>
          <w:numId w:val="22"/>
        </w:numPr>
        <w:rPr>
          <w:del w:id="464" w:author="Nigel Crowther1" w:date="2023-05-11T09:50:00Z"/>
        </w:rPr>
      </w:pPr>
      <w:r>
        <w:t>You should see this:</w:t>
      </w:r>
    </w:p>
    <w:p w14:paraId="7A0288A3" w14:textId="4B10F0F0" w:rsidR="00AC68F2" w:rsidRDefault="00D23DF8">
      <w:pPr>
        <w:pStyle w:val="ListParagraph"/>
        <w:numPr>
          <w:ilvl w:val="0"/>
          <w:numId w:val="22"/>
        </w:numPr>
        <w:rPr>
          <w:ins w:id="465" w:author="NIGEL CROWTHER" w:date="2023-05-10T16:35:00Z"/>
        </w:rPr>
        <w:pPrChange w:id="466" w:author="Nigel Crowther1" w:date="2023-05-11T09:50:00Z">
          <w:pPr>
            <w:ind w:left="360"/>
          </w:pPr>
        </w:pPrChange>
      </w:pPr>
      <w:del w:id="467" w:author="Nigel Crowther1" w:date="2023-05-11T09:50:00Z">
        <w:r w:rsidRPr="00D23DF8" w:rsidDel="00E91A21">
          <w:rPr>
            <w:noProof/>
          </w:rPr>
          <w:drawing>
            <wp:inline distT="0" distB="0" distL="0" distR="0" wp14:anchorId="4E3E79AD" wp14:editId="63F80658">
              <wp:extent cx="3686175" cy="2115031"/>
              <wp:effectExtent l="228600" t="228600" r="200025" b="2095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98826" cy="2122290"/>
                      </a:xfrm>
                      <a:prstGeom prst="rect">
                        <a:avLst/>
                      </a:prstGeom>
                      <a:effectLst>
                        <a:glow rad="228600">
                          <a:schemeClr val="accent1">
                            <a:satMod val="175000"/>
                            <a:alpha val="40000"/>
                          </a:schemeClr>
                        </a:glow>
                      </a:effectLst>
                    </pic:spPr>
                  </pic:pic>
                </a:graphicData>
              </a:graphic>
            </wp:inline>
          </w:drawing>
        </w:r>
      </w:del>
    </w:p>
    <w:p w14:paraId="57123DF1" w14:textId="72805882" w:rsidR="583AB42E" w:rsidRDefault="583AB42E" w:rsidP="583AB42E">
      <w:pPr>
        <w:ind w:left="360"/>
        <w:rPr>
          <w:ins w:id="468" w:author="NIGEL CROWTHER" w:date="2023-05-10T16:35:00Z"/>
        </w:rPr>
      </w:pPr>
      <w:ins w:id="469" w:author="NIGEL CROWTHER" w:date="2023-05-10T16:35:00Z">
        <w:r>
          <w:rPr>
            <w:noProof/>
          </w:rPr>
          <w:drawing>
            <wp:inline distT="0" distB="0" distL="0" distR="0" wp14:anchorId="7F6169AD" wp14:editId="54046779">
              <wp:extent cx="4572000" cy="3124200"/>
              <wp:effectExtent l="228600" t="228600" r="209550" b="209550"/>
              <wp:docPr id="1852214708" name="Picture 185221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72000" cy="3124200"/>
                      </a:xfrm>
                      <a:prstGeom prst="rect">
                        <a:avLst/>
                      </a:prstGeom>
                      <a:effectLst>
                        <a:glow rad="228600">
                          <a:schemeClr val="accent1">
                            <a:satMod val="175000"/>
                            <a:alpha val="40000"/>
                          </a:schemeClr>
                        </a:glow>
                      </a:effectLst>
                    </pic:spPr>
                  </pic:pic>
                </a:graphicData>
              </a:graphic>
            </wp:inline>
          </w:drawing>
        </w:r>
      </w:ins>
    </w:p>
    <w:p w14:paraId="3D91D335" w14:textId="693183E2" w:rsidR="583AB42E" w:rsidRDefault="583AB42E" w:rsidP="583AB42E">
      <w:pPr>
        <w:ind w:left="360"/>
      </w:pPr>
    </w:p>
    <w:p w14:paraId="64F4CF4E" w14:textId="1F5B1226" w:rsidR="00D23DF8" w:rsidRDefault="00D23DF8" w:rsidP="00AC68F2">
      <w:pPr>
        <w:pStyle w:val="ListParagraph"/>
        <w:numPr>
          <w:ilvl w:val="0"/>
          <w:numId w:val="22"/>
        </w:numPr>
      </w:pPr>
      <w:r>
        <w:t xml:space="preserve">Test the decision by pressing </w:t>
      </w:r>
      <w:r w:rsidRPr="00AC68F2">
        <w:rPr>
          <w:i/>
          <w:iCs/>
        </w:rPr>
        <w:t>run</w:t>
      </w:r>
      <w:r>
        <w:t xml:space="preserve">.  Enter Oxygen </w:t>
      </w:r>
      <w:r w:rsidRPr="00AC68F2">
        <w:rPr>
          <w:i/>
          <w:iCs/>
        </w:rPr>
        <w:t>0</w:t>
      </w:r>
      <w:r>
        <w:t xml:space="preserve"> and Temperature </w:t>
      </w:r>
      <w:r w:rsidRPr="00AC68F2">
        <w:rPr>
          <w:i/>
          <w:iCs/>
        </w:rPr>
        <w:t>-1</w:t>
      </w:r>
      <w:r>
        <w:t xml:space="preserve">.  This time two rows are fired: row 2 and row 5. </w:t>
      </w:r>
      <w:r w:rsidR="00AC68F2">
        <w:t xml:space="preserve"> Both outputs are passed out of the decision as a list. Row 2 is passed as position 0 and row 5 as position 1 in the list.</w:t>
      </w:r>
    </w:p>
    <w:p w14:paraId="74C70A51" w14:textId="19BC7A38" w:rsidR="00AC68F2" w:rsidRDefault="00AC68F2" w:rsidP="00F45371">
      <w:pPr>
        <w:ind w:left="360"/>
      </w:pPr>
      <w:r w:rsidRPr="00AC68F2">
        <w:rPr>
          <w:noProof/>
        </w:rPr>
        <w:lastRenderedPageBreak/>
        <w:drawing>
          <wp:inline distT="0" distB="0" distL="0" distR="0" wp14:anchorId="6EA977AE" wp14:editId="65616879">
            <wp:extent cx="4324350" cy="2121355"/>
            <wp:effectExtent l="228600" t="228600" r="209550" b="2032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28546" cy="2123413"/>
                    </a:xfrm>
                    <a:prstGeom prst="rect">
                      <a:avLst/>
                    </a:prstGeom>
                    <a:effectLst>
                      <a:glow rad="228600">
                        <a:schemeClr val="accent1">
                          <a:satMod val="175000"/>
                          <a:alpha val="40000"/>
                        </a:schemeClr>
                      </a:glow>
                    </a:effectLst>
                  </pic:spPr>
                </pic:pic>
              </a:graphicData>
            </a:graphic>
          </wp:inline>
        </w:drawing>
      </w:r>
    </w:p>
    <w:p w14:paraId="098EB881" w14:textId="62B6A21D" w:rsidR="00D23DF8" w:rsidRDefault="00D23DF8" w:rsidP="00D23DF8">
      <w:pPr>
        <w:rPr>
          <w:lang w:eastAsia="en-US"/>
        </w:rPr>
      </w:pPr>
    </w:p>
    <w:p w14:paraId="13760BDA" w14:textId="5551FCB6" w:rsidR="00AC68F2" w:rsidRPr="00AC68F2" w:rsidRDefault="00AC68F2" w:rsidP="00D23DF8">
      <w:pPr>
        <w:rPr>
          <w:b/>
          <w:bCs/>
          <w:lang w:eastAsia="en-US"/>
        </w:rPr>
      </w:pPr>
      <w:r w:rsidRPr="00AC68F2">
        <w:rPr>
          <w:b/>
          <w:bCs/>
          <w:lang w:eastAsia="en-US"/>
        </w:rPr>
        <w:t>Conclusion</w:t>
      </w:r>
    </w:p>
    <w:p w14:paraId="7A0CF9B1" w14:textId="20717676" w:rsidR="001664C6" w:rsidRDefault="00D23DF8">
      <w:pPr>
        <w:rPr>
          <w:rFonts w:eastAsia="Batang" w:cs="Arial"/>
          <w:b/>
          <w:bCs/>
          <w:sz w:val="26"/>
          <w:szCs w:val="26"/>
          <w:lang w:eastAsia="en-US"/>
        </w:rPr>
      </w:pPr>
      <w:r>
        <w:rPr>
          <w:lang w:eastAsia="en-US"/>
        </w:rPr>
        <w:t>The Collection policy combine</w:t>
      </w:r>
      <w:r w:rsidR="00AC68F2">
        <w:rPr>
          <w:lang w:eastAsia="en-US"/>
        </w:rPr>
        <w:t xml:space="preserve">s </w:t>
      </w:r>
      <w:r>
        <w:rPr>
          <w:lang w:eastAsia="en-US"/>
        </w:rPr>
        <w:t xml:space="preserve">rows to make </w:t>
      </w:r>
      <w:r w:rsidR="00AC68F2">
        <w:rPr>
          <w:lang w:eastAsia="en-US"/>
        </w:rPr>
        <w:t>amalgamated</w:t>
      </w:r>
      <w:r>
        <w:rPr>
          <w:lang w:eastAsia="en-US"/>
        </w:rPr>
        <w:t xml:space="preserve"> decisions.  </w:t>
      </w:r>
      <w:r w:rsidR="00AC68F2">
        <w:rPr>
          <w:lang w:eastAsia="en-US"/>
        </w:rPr>
        <w:t>This is useful when you require multiple rows in a decision table to be fired.</w:t>
      </w:r>
      <w:r w:rsidR="001664C6">
        <w:br w:type="page"/>
      </w:r>
    </w:p>
    <w:p w14:paraId="11922120" w14:textId="06AC12A3" w:rsidR="00900DCC" w:rsidRPr="00545C83" w:rsidRDefault="00900DCC" w:rsidP="008B03D6">
      <w:pPr>
        <w:pStyle w:val="Heading3"/>
        <w:numPr>
          <w:ilvl w:val="0"/>
          <w:numId w:val="0"/>
        </w:numPr>
        <w:ind w:left="426" w:hanging="426"/>
      </w:pPr>
      <w:bookmarkStart w:id="470" w:name="_Toc135759378"/>
      <w:r w:rsidRPr="00545C83">
        <w:lastRenderedPageBreak/>
        <w:t xml:space="preserve">Numeric </w:t>
      </w:r>
      <w:r w:rsidR="002B717B" w:rsidRPr="00545C83">
        <w:t>Collection</w:t>
      </w:r>
      <w:r w:rsidRPr="00545C83">
        <w:t xml:space="preserve"> policy</w:t>
      </w:r>
      <w:bookmarkEnd w:id="470"/>
    </w:p>
    <w:p w14:paraId="62B78E20" w14:textId="77777777" w:rsidR="001664C6" w:rsidRDefault="001664C6" w:rsidP="001664C6">
      <w:pPr>
        <w:rPr>
          <w:lang w:eastAsia="en-US"/>
        </w:rPr>
      </w:pPr>
    </w:p>
    <w:p w14:paraId="36D447C1" w14:textId="122A5255" w:rsidR="001664C6" w:rsidRPr="00545C83" w:rsidRDefault="00573501" w:rsidP="00573501">
      <w:pPr>
        <w:pStyle w:val="ListParagraph"/>
        <w:numPr>
          <w:ilvl w:val="0"/>
          <w:numId w:val="23"/>
        </w:numPr>
      </w:pPr>
      <w:r w:rsidRPr="00545C83">
        <w:t xml:space="preserve">In </w:t>
      </w:r>
      <w:r>
        <w:t>a new</w:t>
      </w:r>
      <w:r w:rsidRPr="00545C83">
        <w:t xml:space="preserve"> Chrome or Safari </w:t>
      </w:r>
      <w:r>
        <w:t>browser</w:t>
      </w:r>
      <w:r w:rsidRPr="00545C83">
        <w:t xml:space="preserve"> </w:t>
      </w:r>
      <w:r w:rsidR="001664C6" w:rsidRPr="00545C83">
        <w:t xml:space="preserve">open the web site </w:t>
      </w:r>
      <w:hyperlink r:id="rId93">
        <w:r w:rsidR="001664C6" w:rsidRPr="00545C83">
          <w:rPr>
            <w:rStyle w:val="Hyperlink"/>
          </w:rPr>
          <w:t>https://sandbox.kie.org/</w:t>
        </w:r>
      </w:hyperlink>
      <w:r w:rsidR="001664C6" w:rsidRPr="00545C83">
        <w:br/>
      </w:r>
    </w:p>
    <w:p w14:paraId="08D180B2" w14:textId="77777777" w:rsidR="001664C6" w:rsidRPr="00545C83" w:rsidRDefault="001664C6" w:rsidP="001664C6">
      <w:pPr>
        <w:pStyle w:val="ListParagraph"/>
        <w:numPr>
          <w:ilvl w:val="0"/>
          <w:numId w:val="23"/>
        </w:numPr>
      </w:pPr>
      <w:r w:rsidRPr="00545C83">
        <w:t xml:space="preserve">Click on </w:t>
      </w:r>
      <w:r w:rsidRPr="00545C83">
        <w:rPr>
          <w:b/>
          <w:bCs/>
        </w:rPr>
        <w:t>New Decision</w:t>
      </w:r>
      <w:r w:rsidRPr="00545C83">
        <w:t xml:space="preserve">. </w:t>
      </w:r>
    </w:p>
    <w:p w14:paraId="6842EE60" w14:textId="77777777" w:rsidR="001664C6" w:rsidRPr="00545C83" w:rsidRDefault="001664C6" w:rsidP="001664C6">
      <w:pPr>
        <w:pStyle w:val="ListParagraph"/>
        <w:numPr>
          <w:ilvl w:val="0"/>
          <w:numId w:val="23"/>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83D8EA2" wp14:editId="2C95A8FB">
            <wp:extent cx="1028844" cy="276264"/>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6ABFBE2D" w14:textId="77777777" w:rsidR="001664C6" w:rsidRPr="00545C83" w:rsidRDefault="001664C6" w:rsidP="001664C6">
      <w:pPr>
        <w:rPr>
          <w:lang w:eastAsia="en-US"/>
        </w:rPr>
      </w:pPr>
    </w:p>
    <w:p w14:paraId="58EFB45D" w14:textId="2F565A11" w:rsidR="001664C6" w:rsidRPr="00AB10BB" w:rsidRDefault="001664C6" w:rsidP="001664C6">
      <w:pPr>
        <w:pStyle w:val="ListParagraph"/>
        <w:numPr>
          <w:ilvl w:val="0"/>
          <w:numId w:val="23"/>
        </w:numPr>
      </w:pPr>
      <w:r w:rsidRPr="00545C83">
        <w:t xml:space="preserve">Select the file: </w:t>
      </w:r>
      <w:r w:rsidR="00155B2E" w:rsidRPr="00155B2E">
        <w:rPr>
          <w:i/>
          <w:iCs/>
        </w:rPr>
        <w:t>L</w:t>
      </w:r>
      <w:r w:rsidRPr="00155B2E">
        <w:rPr>
          <w:i/>
          <w:iCs/>
        </w:rPr>
        <w:t>ab05</w:t>
      </w:r>
      <w:r w:rsidRPr="00317EF2">
        <w:t>/</w:t>
      </w:r>
      <w:proofErr w:type="spellStart"/>
      <w:r w:rsidR="006F382A" w:rsidRPr="006F382A">
        <w:rPr>
          <w:i/>
          <w:iCs/>
        </w:rPr>
        <w:t>HabitabilityNumericCollect</w:t>
      </w:r>
      <w:r w:rsidRPr="00317EF2">
        <w:t>.</w:t>
      </w:r>
      <w:r w:rsidRPr="00AB10BB">
        <w:rPr>
          <w:i/>
          <w:iCs/>
        </w:rPr>
        <w:t>dmn</w:t>
      </w:r>
      <w:proofErr w:type="spellEnd"/>
    </w:p>
    <w:p w14:paraId="7EE742D3" w14:textId="77777777" w:rsidR="001664C6" w:rsidRDefault="001664C6" w:rsidP="001664C6">
      <w:pPr>
        <w:pStyle w:val="ListParagraph"/>
      </w:pPr>
    </w:p>
    <w:p w14:paraId="2AFF865D" w14:textId="77777777" w:rsidR="00F45371" w:rsidRDefault="001664C6" w:rsidP="00F45371">
      <w:pPr>
        <w:pStyle w:val="ListParagraph"/>
        <w:numPr>
          <w:ilvl w:val="0"/>
          <w:numId w:val="22"/>
        </w:numPr>
      </w:pPr>
      <w:r>
        <w:t xml:space="preserve">Edit the </w:t>
      </w:r>
      <w:proofErr w:type="spellStart"/>
      <w:r w:rsidRPr="00AB10BB">
        <w:rPr>
          <w:i/>
          <w:iCs/>
        </w:rPr>
        <w:t>Habitability</w:t>
      </w:r>
      <w:r w:rsidR="006F382A">
        <w:rPr>
          <w:i/>
          <w:iCs/>
        </w:rPr>
        <w:t>Numeric</w:t>
      </w:r>
      <w:proofErr w:type="spellEnd"/>
      <w:r>
        <w:t xml:space="preserve"> </w:t>
      </w:r>
      <w:r w:rsidR="00F45371">
        <w:t xml:space="preserve">decision by clicking it and selecting Edit </w:t>
      </w:r>
      <w:r w:rsidR="00F45371" w:rsidRPr="00F3349A">
        <w:rPr>
          <w:noProof/>
        </w:rPr>
        <w:drawing>
          <wp:inline distT="0" distB="0" distL="0" distR="0" wp14:anchorId="20F2796F" wp14:editId="11295059">
            <wp:extent cx="228632" cy="20957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27D27A79" w14:textId="77777777" w:rsidR="00F45371" w:rsidRDefault="00F45371" w:rsidP="00F45371">
      <w:pPr>
        <w:pStyle w:val="ListParagraph"/>
      </w:pPr>
    </w:p>
    <w:p w14:paraId="7D088078" w14:textId="354C7CD2" w:rsidR="00C02837" w:rsidRDefault="00F45371" w:rsidP="00C02837">
      <w:pPr>
        <w:pStyle w:val="ListParagraph"/>
        <w:numPr>
          <w:ilvl w:val="0"/>
          <w:numId w:val="22"/>
        </w:numPr>
      </w:pPr>
      <w:r>
        <w:t>You should see this:</w:t>
      </w:r>
    </w:p>
    <w:p w14:paraId="54B55E04" w14:textId="19F2B06F" w:rsidR="00F45371" w:rsidRDefault="00C02837" w:rsidP="00F45371">
      <w:pPr>
        <w:rPr>
          <w:lang w:eastAsia="en-US"/>
        </w:rPr>
      </w:pPr>
      <w:r w:rsidRPr="00C02837">
        <w:rPr>
          <w:noProof/>
          <w:lang w:eastAsia="en-US"/>
        </w:rPr>
        <w:drawing>
          <wp:inline distT="0" distB="0" distL="0" distR="0" wp14:anchorId="77CECD09" wp14:editId="2DBBD54D">
            <wp:extent cx="5861939" cy="2035379"/>
            <wp:effectExtent l="228600" t="228600" r="215265" b="212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71119" cy="2038566"/>
                    </a:xfrm>
                    <a:prstGeom prst="rect">
                      <a:avLst/>
                    </a:prstGeom>
                    <a:effectLst>
                      <a:glow rad="228600">
                        <a:schemeClr val="accent1">
                          <a:satMod val="175000"/>
                          <a:alpha val="40000"/>
                        </a:schemeClr>
                      </a:glow>
                    </a:effectLst>
                  </pic:spPr>
                </pic:pic>
              </a:graphicData>
            </a:graphic>
          </wp:inline>
        </w:drawing>
      </w:r>
    </w:p>
    <w:p w14:paraId="6F16B1F1" w14:textId="0F344231" w:rsidR="00F45371" w:rsidRDefault="00F45371" w:rsidP="00773A5F">
      <w:pPr>
        <w:pStyle w:val="ListParagraph"/>
        <w:numPr>
          <w:ilvl w:val="0"/>
          <w:numId w:val="22"/>
        </w:numPr>
      </w:pPr>
      <w:r>
        <w:t xml:space="preserve">In the top left of the table, select the hit policy.  Click the </w:t>
      </w:r>
      <w:r w:rsidRPr="00F45371">
        <w:rPr>
          <w:i/>
          <w:iCs/>
        </w:rPr>
        <w:t>C+</w:t>
      </w:r>
      <w:r>
        <w:t xml:space="preserve"> symbol</w:t>
      </w:r>
      <w:r w:rsidR="00C14056">
        <w:t xml:space="preserve">. </w:t>
      </w:r>
      <w:r>
        <w:t xml:space="preserve">This </w:t>
      </w:r>
      <w:r w:rsidR="00C14056">
        <w:t xml:space="preserve">symbol </w:t>
      </w:r>
      <w:r>
        <w:t xml:space="preserve">expands to show the Hit Policy </w:t>
      </w:r>
      <w:r w:rsidRPr="00F45371">
        <w:rPr>
          <w:i/>
          <w:iCs/>
        </w:rPr>
        <w:t>Collect SUM</w:t>
      </w:r>
      <w:r>
        <w:t>:</w:t>
      </w:r>
    </w:p>
    <w:p w14:paraId="5B0D8888" w14:textId="313BBAA0" w:rsidR="006F382A" w:rsidRDefault="006F382A" w:rsidP="00773A5F">
      <w:pPr>
        <w:rPr>
          <w:lang w:eastAsia="en-US"/>
        </w:rPr>
      </w:pPr>
    </w:p>
    <w:p w14:paraId="5B735135" w14:textId="1BCD8927" w:rsidR="006F382A" w:rsidRDefault="006F382A" w:rsidP="00C14056">
      <w:pPr>
        <w:pStyle w:val="ListParagraph"/>
        <w:numPr>
          <w:ilvl w:val="0"/>
          <w:numId w:val="22"/>
        </w:numPr>
      </w:pPr>
      <w:r>
        <w:t xml:space="preserve">The </w:t>
      </w:r>
      <w:r w:rsidR="00017CA2" w:rsidRPr="00C14056">
        <w:rPr>
          <w:i/>
          <w:iCs/>
        </w:rPr>
        <w:t>Collect SUM</w:t>
      </w:r>
      <w:r w:rsidR="00017CA2">
        <w:t xml:space="preserve"> </w:t>
      </w:r>
      <w:r>
        <w:t>hit Policy collect</w:t>
      </w:r>
      <w:r w:rsidR="00017CA2">
        <w:t xml:space="preserve">s </w:t>
      </w:r>
      <w:r>
        <w:t>all the rows satisf</w:t>
      </w:r>
      <w:r w:rsidR="00017CA2">
        <w:t>ying</w:t>
      </w:r>
      <w:r>
        <w:t xml:space="preserve"> the </w:t>
      </w:r>
      <w:r w:rsidR="00017CA2">
        <w:t xml:space="preserve">input </w:t>
      </w:r>
      <w:r>
        <w:t>conditions and sum</w:t>
      </w:r>
      <w:r w:rsidR="00017CA2">
        <w:t>s</w:t>
      </w:r>
      <w:r>
        <w:t xml:space="preserve"> them together.    Let’s test this. </w:t>
      </w:r>
      <w:r w:rsidR="00017CA2">
        <w:t xml:space="preserve">Press </w:t>
      </w:r>
      <w:r w:rsidR="00017CA2" w:rsidRPr="00C14056">
        <w:rPr>
          <w:i/>
          <w:iCs/>
        </w:rPr>
        <w:t>Run</w:t>
      </w:r>
      <w:r w:rsidR="00017CA2">
        <w:t xml:space="preserve">.  Enter Oxygen </w:t>
      </w:r>
      <w:r w:rsidR="00017CA2" w:rsidRPr="00C14056">
        <w:rPr>
          <w:i/>
          <w:iCs/>
        </w:rPr>
        <w:t>20</w:t>
      </w:r>
      <w:r w:rsidR="00017CA2">
        <w:t xml:space="preserve"> and Temperature </w:t>
      </w:r>
      <w:r w:rsidR="00017CA2" w:rsidRPr="00C14056">
        <w:rPr>
          <w:i/>
          <w:iCs/>
        </w:rPr>
        <w:t>51</w:t>
      </w:r>
      <w:r w:rsidR="00017CA2">
        <w:t>:</w:t>
      </w:r>
    </w:p>
    <w:p w14:paraId="79B75347" w14:textId="2937C13B" w:rsidR="006F382A" w:rsidRDefault="006F382A" w:rsidP="00773A5F">
      <w:pPr>
        <w:rPr>
          <w:lang w:eastAsia="en-US"/>
        </w:rPr>
      </w:pPr>
    </w:p>
    <w:p w14:paraId="1143F8AB" w14:textId="22C0EBD7" w:rsidR="006F382A" w:rsidRDefault="006F382A" w:rsidP="00773A5F">
      <w:pPr>
        <w:rPr>
          <w:lang w:eastAsia="en-US"/>
        </w:rPr>
      </w:pPr>
      <w:r w:rsidRPr="006F382A">
        <w:rPr>
          <w:noProof/>
          <w:lang w:eastAsia="en-US"/>
        </w:rPr>
        <w:drawing>
          <wp:inline distT="0" distB="0" distL="0" distR="0" wp14:anchorId="65FAED66" wp14:editId="02F37FAA">
            <wp:extent cx="5514975" cy="1873598"/>
            <wp:effectExtent l="228600" t="228600" r="200025" b="203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22865" cy="1876278"/>
                    </a:xfrm>
                    <a:prstGeom prst="rect">
                      <a:avLst/>
                    </a:prstGeom>
                    <a:effectLst>
                      <a:glow rad="228600">
                        <a:schemeClr val="accent1">
                          <a:satMod val="175000"/>
                          <a:alpha val="40000"/>
                        </a:schemeClr>
                      </a:glow>
                    </a:effectLst>
                  </pic:spPr>
                </pic:pic>
              </a:graphicData>
            </a:graphic>
          </wp:inline>
        </w:drawing>
      </w:r>
    </w:p>
    <w:p w14:paraId="4EDD4F41" w14:textId="609E13D0" w:rsidR="006F382A" w:rsidRDefault="006F382A" w:rsidP="00773A5F">
      <w:pPr>
        <w:rPr>
          <w:lang w:eastAsia="en-US"/>
        </w:rPr>
      </w:pPr>
      <w:r>
        <w:rPr>
          <w:lang w:eastAsia="en-US"/>
        </w:rPr>
        <w:t xml:space="preserve">The </w:t>
      </w:r>
      <w:r w:rsidRPr="006F382A">
        <w:rPr>
          <w:i/>
          <w:iCs/>
          <w:lang w:eastAsia="en-US"/>
        </w:rPr>
        <w:t>collect sum hit policy</w:t>
      </w:r>
      <w:r>
        <w:rPr>
          <w:lang w:eastAsia="en-US"/>
        </w:rPr>
        <w:t xml:space="preserve"> collects rows 1 and 4 and then adds them together result</w:t>
      </w:r>
      <w:r w:rsidR="00017CA2">
        <w:rPr>
          <w:lang w:eastAsia="en-US"/>
        </w:rPr>
        <w:t>ing</w:t>
      </w:r>
      <w:r>
        <w:rPr>
          <w:lang w:eastAsia="en-US"/>
        </w:rPr>
        <w:t xml:space="preserve"> in 5. See </w:t>
      </w:r>
      <w:r w:rsidR="002A38F8">
        <w:rPr>
          <w:lang w:eastAsia="en-US"/>
        </w:rPr>
        <w:t xml:space="preserve">workings highlighted </w:t>
      </w:r>
      <w:r>
        <w:rPr>
          <w:lang w:eastAsia="en-US"/>
        </w:rPr>
        <w:t>below:</w:t>
      </w:r>
    </w:p>
    <w:p w14:paraId="031FF91F" w14:textId="4D98C873" w:rsidR="006F382A" w:rsidDel="00DB592E" w:rsidRDefault="006F382A" w:rsidP="00773A5F">
      <w:pPr>
        <w:rPr>
          <w:ins w:id="471" w:author="NIGEL CROWTHER" w:date="2023-05-10T16:37:00Z"/>
          <w:del w:id="472" w:author="Nigel Crowther1" w:date="2023-05-11T09:53:00Z"/>
        </w:rPr>
      </w:pPr>
      <w:del w:id="473" w:author="Nigel Crowther1" w:date="2023-05-11T09:53:00Z">
        <w:r w:rsidRPr="006F382A" w:rsidDel="00DB592E">
          <w:rPr>
            <w:noProof/>
            <w:lang w:eastAsia="en-US"/>
          </w:rPr>
          <w:lastRenderedPageBreak/>
          <w:drawing>
            <wp:inline distT="0" distB="0" distL="0" distR="0" wp14:anchorId="44F5C3D5" wp14:editId="20A8E320">
              <wp:extent cx="4677838" cy="2551067"/>
              <wp:effectExtent l="228600" t="228600" r="218440" b="2114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4077" cy="2559923"/>
                      </a:xfrm>
                      <a:prstGeom prst="rect">
                        <a:avLst/>
                      </a:prstGeom>
                      <a:effectLst>
                        <a:glow rad="228600">
                          <a:schemeClr val="accent1">
                            <a:satMod val="175000"/>
                            <a:alpha val="40000"/>
                          </a:schemeClr>
                        </a:glow>
                      </a:effectLst>
                    </pic:spPr>
                  </pic:pic>
                </a:graphicData>
              </a:graphic>
            </wp:inline>
          </w:drawing>
        </w:r>
      </w:del>
    </w:p>
    <w:p w14:paraId="1D264258" w14:textId="2811BF3E" w:rsidR="583AB42E" w:rsidRDefault="583AB42E" w:rsidP="583AB42E">
      <w:pPr>
        <w:rPr>
          <w:ins w:id="474" w:author="NIGEL CROWTHER" w:date="2023-05-10T16:37:00Z"/>
        </w:rPr>
      </w:pPr>
      <w:ins w:id="475" w:author="NIGEL CROWTHER" w:date="2023-05-10T16:37:00Z">
        <w:r>
          <w:rPr>
            <w:noProof/>
          </w:rPr>
          <w:drawing>
            <wp:inline distT="0" distB="0" distL="0" distR="0" wp14:anchorId="69D273E0" wp14:editId="14E92960">
              <wp:extent cx="4572000" cy="2971800"/>
              <wp:effectExtent l="228600" t="228600" r="209550" b="209550"/>
              <wp:docPr id="1457502007" name="Picture 145750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2971800"/>
                      </a:xfrm>
                      <a:prstGeom prst="rect">
                        <a:avLst/>
                      </a:prstGeom>
                      <a:effectLst>
                        <a:glow rad="228600">
                          <a:schemeClr val="accent1">
                            <a:satMod val="175000"/>
                            <a:alpha val="40000"/>
                          </a:schemeClr>
                        </a:glow>
                      </a:effectLst>
                    </pic:spPr>
                  </pic:pic>
                </a:graphicData>
              </a:graphic>
            </wp:inline>
          </w:drawing>
        </w:r>
      </w:ins>
    </w:p>
    <w:p w14:paraId="567DE70A" w14:textId="65C5B7CF" w:rsidR="583AB42E" w:rsidRDefault="583AB42E" w:rsidP="583AB42E"/>
    <w:p w14:paraId="70A22C92" w14:textId="52B6B82A" w:rsidR="006F382A" w:rsidRDefault="583AB42E" w:rsidP="00773A5F">
      <w:pPr>
        <w:rPr>
          <w:lang w:eastAsia="en-US"/>
        </w:rPr>
      </w:pPr>
      <w:r w:rsidRPr="583AB42E">
        <w:rPr>
          <w:lang w:eastAsia="en-US"/>
        </w:rPr>
        <w:t>Now run the test with following Hit Policies:</w:t>
      </w:r>
    </w:p>
    <w:p w14:paraId="20B3F65C" w14:textId="377617CF" w:rsidR="006F382A" w:rsidRDefault="006F382A" w:rsidP="00773A5F">
      <w:pPr>
        <w:rPr>
          <w:lang w:eastAsia="en-US"/>
        </w:rPr>
      </w:pPr>
    </w:p>
    <w:tbl>
      <w:tblPr>
        <w:tblStyle w:val="ListTable3"/>
        <w:tblW w:w="0" w:type="auto"/>
        <w:tblInd w:w="720" w:type="dxa"/>
        <w:tblLook w:val="04A0" w:firstRow="1" w:lastRow="0" w:firstColumn="1" w:lastColumn="0" w:noHBand="0" w:noVBand="1"/>
      </w:tblPr>
      <w:tblGrid>
        <w:gridCol w:w="1417"/>
        <w:gridCol w:w="2693"/>
        <w:gridCol w:w="1276"/>
        <w:gridCol w:w="2977"/>
      </w:tblGrid>
      <w:tr w:rsidR="001C3EF7" w14:paraId="5B5F7B10" w14:textId="5243305A" w:rsidTr="001C3EF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17" w:type="dxa"/>
          </w:tcPr>
          <w:p w14:paraId="391DA954" w14:textId="720E360C" w:rsidR="001C3EF7" w:rsidRDefault="001C3EF7" w:rsidP="00566165">
            <w:pPr>
              <w:pStyle w:val="ListParagraph"/>
              <w:ind w:left="0"/>
              <w:rPr>
                <w:b w:val="0"/>
                <w:bCs w:val="0"/>
                <w:highlight w:val="black"/>
                <w:shd w:val="clear" w:color="auto" w:fill="FFFFFF"/>
              </w:rPr>
            </w:pPr>
            <w:r>
              <w:rPr>
                <w:b w:val="0"/>
                <w:bCs w:val="0"/>
                <w:highlight w:val="black"/>
                <w:shd w:val="clear" w:color="auto" w:fill="FFFFFF"/>
              </w:rPr>
              <w:t>Symbol</w:t>
            </w:r>
          </w:p>
        </w:tc>
        <w:tc>
          <w:tcPr>
            <w:tcW w:w="2693" w:type="dxa"/>
          </w:tcPr>
          <w:p w14:paraId="56398A6A" w14:textId="2C82C97F"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Hit Policy / Aggregator</w:t>
            </w:r>
          </w:p>
        </w:tc>
        <w:tc>
          <w:tcPr>
            <w:tcW w:w="1276" w:type="dxa"/>
          </w:tcPr>
          <w:p w14:paraId="787FD6C7" w14:textId="7C86F8FA" w:rsidR="001C3EF7" w:rsidRPr="00B93714"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b w:val="0"/>
                <w:bCs w:val="0"/>
                <w:highlight w:val="black"/>
                <w:shd w:val="clear" w:color="auto" w:fill="FFFFFF"/>
              </w:rPr>
            </w:pPr>
            <w:r>
              <w:rPr>
                <w:b w:val="0"/>
                <w:bCs w:val="0"/>
                <w:highlight w:val="black"/>
                <w:shd w:val="clear" w:color="auto" w:fill="FFFFFF"/>
              </w:rPr>
              <w:t>Result</w:t>
            </w:r>
          </w:p>
        </w:tc>
        <w:tc>
          <w:tcPr>
            <w:tcW w:w="2977" w:type="dxa"/>
          </w:tcPr>
          <w:p w14:paraId="76A2C6D5" w14:textId="255236A3" w:rsidR="001C3EF7" w:rsidRDefault="001C3EF7" w:rsidP="00566165">
            <w:pPr>
              <w:pStyle w:val="ListParagraph"/>
              <w:ind w:left="0"/>
              <w:cnfStyle w:val="100000000000" w:firstRow="1" w:lastRow="0" w:firstColumn="0" w:lastColumn="0" w:oddVBand="0" w:evenVBand="0" w:oddHBand="0" w:evenHBand="0" w:firstRowFirstColumn="0" w:firstRowLastColumn="0" w:lastRowFirstColumn="0" w:lastRowLastColumn="0"/>
              <w:rPr>
                <w:highlight w:val="black"/>
                <w:shd w:val="clear" w:color="auto" w:fill="FFFFFF"/>
              </w:rPr>
            </w:pPr>
            <w:r>
              <w:rPr>
                <w:highlight w:val="black"/>
                <w:shd w:val="clear" w:color="auto" w:fill="FFFFFF"/>
              </w:rPr>
              <w:t>Comment</w:t>
            </w:r>
          </w:p>
        </w:tc>
      </w:tr>
      <w:tr w:rsidR="001C3EF7" w14:paraId="13A015FC" w14:textId="5DB2C6EC"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0DF8A1E4" w14:textId="5FA1CE44" w:rsidR="001C3EF7" w:rsidRDefault="001C3EF7" w:rsidP="002A38F8">
            <w:pPr>
              <w:pStyle w:val="ListParagraph"/>
              <w:ind w:left="0"/>
              <w:jc w:val="center"/>
              <w:rPr>
                <w:color w:val="161616"/>
                <w:shd w:val="clear" w:color="auto" w:fill="FFFFFF"/>
              </w:rPr>
            </w:pPr>
            <w:r>
              <w:rPr>
                <w:color w:val="161616"/>
                <w:shd w:val="clear" w:color="auto" w:fill="FFFFFF"/>
              </w:rPr>
              <w:t>C#</w:t>
            </w:r>
          </w:p>
        </w:tc>
        <w:tc>
          <w:tcPr>
            <w:tcW w:w="2693" w:type="dxa"/>
          </w:tcPr>
          <w:p w14:paraId="79010EDE" w14:textId="28F719DB"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Collect/Count</w:t>
            </w:r>
          </w:p>
        </w:tc>
        <w:tc>
          <w:tcPr>
            <w:tcW w:w="1276" w:type="dxa"/>
          </w:tcPr>
          <w:p w14:paraId="38A456BB" w14:textId="6988B41B"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2</w:t>
            </w:r>
          </w:p>
        </w:tc>
        <w:tc>
          <w:tcPr>
            <w:tcW w:w="2977" w:type="dxa"/>
          </w:tcPr>
          <w:p w14:paraId="2E863B27" w14:textId="401FEE74"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Counts the hits</w:t>
            </w:r>
          </w:p>
        </w:tc>
      </w:tr>
      <w:tr w:rsidR="001C3EF7" w14:paraId="4AC1EB74" w14:textId="6E9824D3" w:rsidTr="001C3EF7">
        <w:tc>
          <w:tcPr>
            <w:cnfStyle w:val="001000000000" w:firstRow="0" w:lastRow="0" w:firstColumn="1" w:lastColumn="0" w:oddVBand="0" w:evenVBand="0" w:oddHBand="0" w:evenHBand="0" w:firstRowFirstColumn="0" w:firstRowLastColumn="0" w:lastRowFirstColumn="0" w:lastRowLastColumn="0"/>
            <w:tcW w:w="1417" w:type="dxa"/>
          </w:tcPr>
          <w:p w14:paraId="16A50B52" w14:textId="19482768" w:rsidR="001C3EF7" w:rsidRDefault="001C3EF7" w:rsidP="002A38F8">
            <w:pPr>
              <w:pStyle w:val="ListParagraph"/>
              <w:ind w:left="0"/>
              <w:jc w:val="center"/>
              <w:rPr>
                <w:color w:val="161616"/>
                <w:shd w:val="clear" w:color="auto" w:fill="FFFFFF"/>
              </w:rPr>
            </w:pPr>
            <w:r>
              <w:rPr>
                <w:color w:val="161616"/>
                <w:shd w:val="clear" w:color="auto" w:fill="FFFFFF"/>
              </w:rPr>
              <w:t>C&lt;</w:t>
            </w:r>
          </w:p>
        </w:tc>
        <w:tc>
          <w:tcPr>
            <w:tcW w:w="2693" w:type="dxa"/>
          </w:tcPr>
          <w:p w14:paraId="7F78140C" w14:textId="7F4AE935"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color w:val="161616"/>
                <w:shd w:val="clear" w:color="auto" w:fill="FFFFFF"/>
              </w:rPr>
            </w:pPr>
            <w:r>
              <w:rPr>
                <w:color w:val="161616"/>
                <w:shd w:val="clear" w:color="auto" w:fill="FFFFFF"/>
              </w:rPr>
              <w:t>Collect/Min</w:t>
            </w:r>
          </w:p>
        </w:tc>
        <w:tc>
          <w:tcPr>
            <w:tcW w:w="1276" w:type="dxa"/>
          </w:tcPr>
          <w:p w14:paraId="3CA616B5" w14:textId="4AD21DE3" w:rsidR="001C3EF7" w:rsidRPr="00B93714"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-5</w:t>
            </w:r>
          </w:p>
        </w:tc>
        <w:tc>
          <w:tcPr>
            <w:tcW w:w="2977" w:type="dxa"/>
          </w:tcPr>
          <w:p w14:paraId="5DC9B4CD" w14:textId="29EA3226" w:rsidR="001C3EF7" w:rsidRDefault="001C3EF7" w:rsidP="00566165">
            <w:pPr>
              <w:pStyle w:val="ListParagraph"/>
              <w:ind w:left="0"/>
              <w:cnfStyle w:val="000000000000" w:firstRow="0" w:lastRow="0" w:firstColumn="0" w:lastColumn="0" w:oddVBand="0" w:evenVBand="0" w:oddHBand="0" w:evenHBand="0" w:firstRowFirstColumn="0" w:firstRowLastColumn="0" w:lastRowFirstColumn="0" w:lastRowLastColumn="0"/>
              <w:rPr>
                <w:b/>
                <w:bCs/>
                <w:color w:val="161616"/>
                <w:shd w:val="clear" w:color="auto" w:fill="FFFFFF"/>
              </w:rPr>
            </w:pPr>
            <w:r>
              <w:rPr>
                <w:b/>
                <w:bCs/>
                <w:color w:val="161616"/>
                <w:shd w:val="clear" w:color="auto" w:fill="FFFFFF"/>
              </w:rPr>
              <w:t>Returns the lowest value</w:t>
            </w:r>
          </w:p>
        </w:tc>
      </w:tr>
      <w:tr w:rsidR="001C3EF7" w14:paraId="716310B8" w14:textId="1E2A09F2" w:rsidTr="001C3E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7" w:type="dxa"/>
          </w:tcPr>
          <w:p w14:paraId="7FEEBD0B" w14:textId="6541E9AE" w:rsidR="001C3EF7" w:rsidRDefault="001C3EF7" w:rsidP="00566165">
            <w:pPr>
              <w:pStyle w:val="ListParagraph"/>
              <w:ind w:left="0"/>
              <w:rPr>
                <w:color w:val="161616"/>
                <w:shd w:val="clear" w:color="auto" w:fill="FFFFFF"/>
              </w:rPr>
            </w:pPr>
            <w:r>
              <w:rPr>
                <w:color w:val="161616"/>
                <w:shd w:val="clear" w:color="auto" w:fill="FFFFFF"/>
              </w:rPr>
              <w:t xml:space="preserve">         C&gt;</w:t>
            </w:r>
          </w:p>
        </w:tc>
        <w:tc>
          <w:tcPr>
            <w:tcW w:w="2693" w:type="dxa"/>
          </w:tcPr>
          <w:p w14:paraId="0C72A8D8" w14:textId="247296F6" w:rsidR="001C3EF7"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color w:val="161616"/>
                <w:shd w:val="clear" w:color="auto" w:fill="FFFFFF"/>
              </w:rPr>
            </w:pPr>
            <w:r>
              <w:rPr>
                <w:color w:val="161616"/>
                <w:shd w:val="clear" w:color="auto" w:fill="FFFFFF"/>
              </w:rPr>
              <w:t>Collect/Max</w:t>
            </w:r>
          </w:p>
        </w:tc>
        <w:tc>
          <w:tcPr>
            <w:tcW w:w="1276" w:type="dxa"/>
          </w:tcPr>
          <w:p w14:paraId="25C428EF" w14:textId="02684895" w:rsidR="001C3EF7" w:rsidRPr="00B93714" w:rsidRDefault="001C3EF7" w:rsidP="00566165">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10</w:t>
            </w:r>
          </w:p>
        </w:tc>
        <w:tc>
          <w:tcPr>
            <w:tcW w:w="2977" w:type="dxa"/>
          </w:tcPr>
          <w:p w14:paraId="4DCC4ADA" w14:textId="0692B10E" w:rsidR="001C3EF7" w:rsidRDefault="001C3EF7" w:rsidP="001C3EF7">
            <w:pPr>
              <w:pStyle w:val="ListParagraph"/>
              <w:ind w:left="0"/>
              <w:cnfStyle w:val="000000100000" w:firstRow="0" w:lastRow="0" w:firstColumn="0" w:lastColumn="0" w:oddVBand="0" w:evenVBand="0" w:oddHBand="1" w:evenHBand="0" w:firstRowFirstColumn="0" w:firstRowLastColumn="0" w:lastRowFirstColumn="0" w:lastRowLastColumn="0"/>
              <w:rPr>
                <w:b/>
                <w:bCs/>
                <w:color w:val="161616"/>
                <w:shd w:val="clear" w:color="auto" w:fill="FFFFFF"/>
              </w:rPr>
            </w:pPr>
            <w:r>
              <w:rPr>
                <w:b/>
                <w:bCs/>
                <w:color w:val="161616"/>
                <w:shd w:val="clear" w:color="auto" w:fill="FFFFFF"/>
              </w:rPr>
              <w:t>Returns the highest value</w:t>
            </w:r>
          </w:p>
        </w:tc>
      </w:tr>
    </w:tbl>
    <w:p w14:paraId="125C657B" w14:textId="7DADD3E8" w:rsidR="006F382A" w:rsidRDefault="006F382A" w:rsidP="00773A5F">
      <w:pPr>
        <w:rPr>
          <w:lang w:eastAsia="en-US"/>
        </w:rPr>
      </w:pPr>
    </w:p>
    <w:p w14:paraId="10A75C47" w14:textId="2BD064AF" w:rsidR="006F382A" w:rsidRDefault="002A38F8" w:rsidP="00773A5F">
      <w:pPr>
        <w:rPr>
          <w:lang w:eastAsia="en-US"/>
        </w:rPr>
      </w:pPr>
      <w:r>
        <w:rPr>
          <w:lang w:eastAsia="en-US"/>
        </w:rPr>
        <w:t>S</w:t>
      </w:r>
      <w:r w:rsidR="00017CA2">
        <w:rPr>
          <w:lang w:eastAsia="en-US"/>
        </w:rPr>
        <w:t>ee</w:t>
      </w:r>
      <w:r w:rsidR="006F382A">
        <w:rPr>
          <w:lang w:eastAsia="en-US"/>
        </w:rPr>
        <w:t xml:space="preserve"> the test resul</w:t>
      </w:r>
      <w:r w:rsidR="00017CA2">
        <w:rPr>
          <w:lang w:eastAsia="en-US"/>
        </w:rPr>
        <w:t>ts c</w:t>
      </w:r>
      <w:r w:rsidR="006F382A">
        <w:rPr>
          <w:lang w:eastAsia="en-US"/>
        </w:rPr>
        <w:t>hange for each aggregator</w:t>
      </w:r>
      <w:r w:rsidR="00017CA2">
        <w:rPr>
          <w:lang w:eastAsia="en-US"/>
        </w:rPr>
        <w:t xml:space="preserve">.  </w:t>
      </w:r>
      <w:r>
        <w:rPr>
          <w:lang w:eastAsia="en-US"/>
        </w:rPr>
        <w:t>W</w:t>
      </w:r>
      <w:r w:rsidR="00375111">
        <w:rPr>
          <w:lang w:eastAsia="en-US"/>
        </w:rPr>
        <w:t xml:space="preserve">hat are the </w:t>
      </w:r>
      <w:r w:rsidR="001C3EF7">
        <w:rPr>
          <w:lang w:eastAsia="en-US"/>
        </w:rPr>
        <w:t>applications</w:t>
      </w:r>
      <w:r w:rsidR="00375111">
        <w:rPr>
          <w:lang w:eastAsia="en-US"/>
        </w:rPr>
        <w:t xml:space="preserve"> for each aggregator?</w:t>
      </w:r>
    </w:p>
    <w:p w14:paraId="34D4BFBC" w14:textId="60CC720D" w:rsidR="00066C8C" w:rsidRDefault="00066C8C" w:rsidP="00773A5F">
      <w:pPr>
        <w:rPr>
          <w:lang w:eastAsia="en-US"/>
        </w:rPr>
      </w:pPr>
    </w:p>
    <w:p w14:paraId="22CA2958" w14:textId="77777777" w:rsidR="00066C8C" w:rsidRPr="00545C83" w:rsidRDefault="00066C8C" w:rsidP="00066C8C">
      <w:pPr>
        <w:pStyle w:val="Heading2"/>
        <w:numPr>
          <w:ilvl w:val="0"/>
          <w:numId w:val="0"/>
        </w:numPr>
        <w:ind w:left="432" w:hanging="432"/>
      </w:pPr>
      <w:bookmarkStart w:id="476" w:name="_Toc135759379"/>
      <w:r w:rsidRPr="00545C83">
        <w:t>Conclusion</w:t>
      </w:r>
      <w:bookmarkEnd w:id="476"/>
    </w:p>
    <w:p w14:paraId="40A0E96A" w14:textId="77777777" w:rsidR="00066C8C" w:rsidRPr="00545C83" w:rsidRDefault="00066C8C" w:rsidP="00066C8C">
      <w:pPr>
        <w:rPr>
          <w:lang w:eastAsia="x-none"/>
        </w:rPr>
      </w:pPr>
    </w:p>
    <w:p w14:paraId="66DE1EE2" w14:textId="21590109" w:rsidR="00066C8C" w:rsidRDefault="00066C8C" w:rsidP="00066C8C">
      <w:pPr>
        <w:rPr>
          <w:lang w:eastAsia="x-none"/>
        </w:rPr>
      </w:pPr>
      <w:r w:rsidRPr="00545C83">
        <w:rPr>
          <w:lang w:eastAsia="x-none"/>
        </w:rPr>
        <w:t xml:space="preserve">In this lab we </w:t>
      </w:r>
      <w:r>
        <w:rPr>
          <w:lang w:eastAsia="x-none"/>
        </w:rPr>
        <w:t>looked at hit policies. Th</w:t>
      </w:r>
      <w:r w:rsidRPr="00545C83">
        <w:rPr>
          <w:lang w:eastAsia="x-none"/>
        </w:rPr>
        <w:t>e</w:t>
      </w:r>
      <w:r>
        <w:rPr>
          <w:lang w:eastAsia="x-none"/>
        </w:rPr>
        <w:t xml:space="preserve"> choice of hit policy depends on </w:t>
      </w:r>
      <w:r w:rsidR="001C3EF7">
        <w:rPr>
          <w:lang w:eastAsia="x-none"/>
        </w:rPr>
        <w:t xml:space="preserve">whether you need </w:t>
      </w:r>
      <w:r>
        <w:rPr>
          <w:lang w:eastAsia="x-none"/>
        </w:rPr>
        <w:t xml:space="preserve">simple </w:t>
      </w:r>
      <w:r w:rsidRPr="00066C8C">
        <w:rPr>
          <w:i/>
          <w:iCs/>
          <w:lang w:eastAsia="x-none"/>
        </w:rPr>
        <w:t>go/no go</w:t>
      </w:r>
      <w:r>
        <w:rPr>
          <w:lang w:eastAsia="x-none"/>
        </w:rPr>
        <w:t xml:space="preserve"> </w:t>
      </w:r>
      <w:r w:rsidR="00C14056">
        <w:rPr>
          <w:lang w:eastAsia="x-none"/>
        </w:rPr>
        <w:t>decisions</w:t>
      </w:r>
      <w:r>
        <w:rPr>
          <w:lang w:eastAsia="x-none"/>
        </w:rPr>
        <w:t xml:space="preserve">, or comprehensive </w:t>
      </w:r>
      <w:r w:rsidR="00C14056">
        <w:rPr>
          <w:lang w:eastAsia="x-none"/>
        </w:rPr>
        <w:t>reasoning.</w:t>
      </w:r>
    </w:p>
    <w:p w14:paraId="1006B3E3" w14:textId="77777777" w:rsidR="00066C8C" w:rsidRDefault="00066C8C" w:rsidP="00066C8C">
      <w:pPr>
        <w:rPr>
          <w:ins w:id="477" w:author="NIGEL CROWTHER" w:date="2023-05-10T16:39:00Z"/>
        </w:rPr>
      </w:pPr>
    </w:p>
    <w:p w14:paraId="11EFA04C" w14:textId="22C4A025" w:rsidR="583AB42E" w:rsidRDefault="583AB42E" w:rsidP="583AB42E">
      <w:pPr>
        <w:rPr>
          <w:lang w:eastAsia="en-US"/>
        </w:rPr>
      </w:pPr>
      <w:ins w:id="478" w:author="NIGEL CROWTHER" w:date="2023-05-10T16:39:00Z">
        <w:r w:rsidRPr="583AB42E">
          <w:rPr>
            <w:lang w:eastAsia="en-US"/>
          </w:rPr>
          <w:t>To continue with the next lab, please reset your environment as described in Appendix B.</w:t>
        </w:r>
      </w:ins>
    </w:p>
    <w:p w14:paraId="28DB9E73" w14:textId="42F087D9" w:rsidR="0083253E" w:rsidRPr="00FB4ACD" w:rsidRDefault="00B245C6" w:rsidP="00FB4ACD">
      <w:pPr>
        <w:pStyle w:val="Heading1"/>
        <w:numPr>
          <w:ilvl w:val="0"/>
          <w:numId w:val="0"/>
        </w:numPr>
        <w:ind w:left="432" w:hanging="432"/>
        <w:rPr>
          <w:lang w:val="en-GB"/>
        </w:rPr>
      </w:pPr>
      <w:bookmarkStart w:id="479" w:name="_Toc135759380"/>
      <w:r w:rsidRPr="00545C83">
        <w:rPr>
          <w:lang w:val="en-GB"/>
        </w:rPr>
        <w:lastRenderedPageBreak/>
        <w:t xml:space="preserve">Lab 6 - </w:t>
      </w:r>
      <w:r w:rsidR="00900DCC" w:rsidRPr="00545C83">
        <w:rPr>
          <w:lang w:val="en-GB"/>
        </w:rPr>
        <w:t xml:space="preserve">Advanced </w:t>
      </w:r>
      <w:r w:rsidR="00FB4ACD">
        <w:rPr>
          <w:lang w:val="en-GB"/>
        </w:rPr>
        <w:t>DMN</w:t>
      </w:r>
      <w:bookmarkEnd w:id="479"/>
    </w:p>
    <w:p w14:paraId="54CECD04" w14:textId="74DCAAFC" w:rsidR="00854D43" w:rsidRPr="00545C83" w:rsidRDefault="00854D43" w:rsidP="00854D43">
      <w:pPr>
        <w:pStyle w:val="Heading2"/>
        <w:numPr>
          <w:ilvl w:val="0"/>
          <w:numId w:val="0"/>
        </w:numPr>
        <w:ind w:left="432" w:hanging="432"/>
      </w:pPr>
      <w:bookmarkStart w:id="480" w:name="_Toc135759381"/>
      <w:r w:rsidRPr="00545C83">
        <w:t>Introduction</w:t>
      </w:r>
      <w:bookmarkEnd w:id="480"/>
    </w:p>
    <w:p w14:paraId="3CA5A09E" w14:textId="77777777" w:rsidR="00854D43" w:rsidRPr="00545C83" w:rsidRDefault="00854D43" w:rsidP="0083253E">
      <w:pPr>
        <w:rPr>
          <w:lang w:eastAsia="x-none"/>
        </w:rPr>
      </w:pPr>
    </w:p>
    <w:p w14:paraId="73233792" w14:textId="2F854720" w:rsidR="00EC1F78" w:rsidRDefault="00695B13" w:rsidP="0050275B">
      <w:r>
        <w:t>Decision Requirements</w:t>
      </w:r>
      <w:r w:rsidR="00EC1F78">
        <w:t xml:space="preserve"> Diagrams and Decision Tables</w:t>
      </w:r>
      <w:r w:rsidR="007B7541">
        <w:t xml:space="preserve"> are</w:t>
      </w:r>
      <w:r w:rsidR="00EC1F78">
        <w:t xml:space="preserve"> something business user</w:t>
      </w:r>
      <w:r w:rsidR="00C87E4A">
        <w:t xml:space="preserve">s </w:t>
      </w:r>
      <w:r w:rsidR="00EC1F78">
        <w:t xml:space="preserve">can understand. </w:t>
      </w:r>
      <w:r w:rsidR="00C02837">
        <w:t>But</w:t>
      </w:r>
      <w:r w:rsidR="00EC1F78">
        <w:t xml:space="preserve"> it is difficult to do anything useful </w:t>
      </w:r>
      <w:r w:rsidR="007B7541">
        <w:t xml:space="preserve">with these, </w:t>
      </w:r>
      <w:r w:rsidR="00EC1F78">
        <w:t>except provide requirements to developers. The real power of DMN comes with FEEL (Friendly Enough Expression Language)</w:t>
      </w:r>
      <w:r w:rsidR="007B7541">
        <w:t xml:space="preserve">. </w:t>
      </w:r>
      <w:r w:rsidR="00EC1F78">
        <w:t xml:space="preserve">In this lab we will explore </w:t>
      </w:r>
      <w:r w:rsidR="00AC58B3">
        <w:t xml:space="preserve">an advanced </w:t>
      </w:r>
      <w:r w:rsidR="00C02837">
        <w:t>FEEL</w:t>
      </w:r>
      <w:r w:rsidR="00AC58B3">
        <w:t xml:space="preserve"> example that reschedule</w:t>
      </w:r>
      <w:r w:rsidR="00C02837">
        <w:t>s</w:t>
      </w:r>
      <w:r w:rsidR="00AC58B3">
        <w:t xml:space="preserve"> flights</w:t>
      </w:r>
      <w:r w:rsidR="00EC1F78">
        <w:t>.</w:t>
      </w:r>
    </w:p>
    <w:p w14:paraId="7A7F2E19" w14:textId="50987497" w:rsidR="00900DCC" w:rsidRPr="00545C83" w:rsidRDefault="00854D43" w:rsidP="00176B3D">
      <w:pPr>
        <w:pStyle w:val="Heading2"/>
        <w:numPr>
          <w:ilvl w:val="0"/>
          <w:numId w:val="0"/>
        </w:numPr>
        <w:ind w:left="432" w:hanging="432"/>
      </w:pPr>
      <w:bookmarkStart w:id="481" w:name="_Toc135759382"/>
      <w:r w:rsidRPr="00545C83">
        <w:t>Instructions</w:t>
      </w:r>
      <w:bookmarkEnd w:id="481"/>
    </w:p>
    <w:p w14:paraId="7284F9BD" w14:textId="77777777" w:rsidR="00900DCC" w:rsidRPr="00545C83" w:rsidRDefault="00900DCC" w:rsidP="00900DCC">
      <w:pPr>
        <w:rPr>
          <w:lang w:eastAsia="en-US"/>
        </w:rPr>
      </w:pPr>
    </w:p>
    <w:p w14:paraId="4784B139" w14:textId="143A00B8" w:rsidR="00287803" w:rsidRPr="00545C83" w:rsidRDefault="00573501" w:rsidP="00573501">
      <w:pPr>
        <w:pStyle w:val="ListParagraph"/>
        <w:numPr>
          <w:ilvl w:val="0"/>
          <w:numId w:val="25"/>
        </w:numPr>
      </w:pPr>
      <w:r w:rsidRPr="00545C83">
        <w:t xml:space="preserve">In </w:t>
      </w:r>
      <w:r>
        <w:t>a new</w:t>
      </w:r>
      <w:r w:rsidRPr="00545C83">
        <w:t xml:space="preserve"> Chrome or Safari </w:t>
      </w:r>
      <w:r>
        <w:t>browser</w:t>
      </w:r>
      <w:r w:rsidRPr="00545C83">
        <w:t xml:space="preserve"> </w:t>
      </w:r>
      <w:r w:rsidR="00287803" w:rsidRPr="00545C83">
        <w:t xml:space="preserve">open the web site </w:t>
      </w:r>
      <w:hyperlink r:id="rId98">
        <w:r w:rsidR="00287803" w:rsidRPr="00545C83">
          <w:rPr>
            <w:rStyle w:val="Hyperlink"/>
          </w:rPr>
          <w:t>https://sandbox.kie.org/</w:t>
        </w:r>
      </w:hyperlink>
      <w:r w:rsidR="00287803" w:rsidRPr="00545C83">
        <w:br/>
      </w:r>
    </w:p>
    <w:p w14:paraId="488FBA2A" w14:textId="77777777" w:rsidR="00287803" w:rsidRPr="00545C83" w:rsidRDefault="00287803" w:rsidP="00287803">
      <w:pPr>
        <w:pStyle w:val="ListParagraph"/>
        <w:numPr>
          <w:ilvl w:val="0"/>
          <w:numId w:val="25"/>
        </w:numPr>
      </w:pPr>
      <w:r w:rsidRPr="00545C83">
        <w:t xml:space="preserve">Click on </w:t>
      </w:r>
      <w:r w:rsidRPr="00545C83">
        <w:rPr>
          <w:b/>
          <w:bCs/>
        </w:rPr>
        <w:t>New Decision</w:t>
      </w:r>
      <w:r w:rsidRPr="00545C83">
        <w:t xml:space="preserve">. </w:t>
      </w:r>
    </w:p>
    <w:p w14:paraId="4CE5AAA9" w14:textId="77777777" w:rsidR="00287803" w:rsidRPr="00545C83" w:rsidRDefault="00287803" w:rsidP="00287803">
      <w:pPr>
        <w:pStyle w:val="ListParagraph"/>
        <w:numPr>
          <w:ilvl w:val="0"/>
          <w:numId w:val="25"/>
        </w:numPr>
      </w:pPr>
      <w:r w:rsidRPr="00545C83">
        <w:t xml:space="preserve">An empty canvas opens. Click </w:t>
      </w:r>
      <w:r w:rsidRPr="00545C83">
        <w:rPr>
          <w:i/>
          <w:iCs/>
        </w:rPr>
        <w:t>New file</w:t>
      </w:r>
      <w:r w:rsidRPr="00545C83">
        <w:t xml:space="preserve"> </w:t>
      </w:r>
      <w:r w:rsidRPr="00545C83">
        <w:rPr>
          <w:noProof/>
        </w:rPr>
        <w:drawing>
          <wp:inline distT="0" distB="0" distL="0" distR="0" wp14:anchorId="3FD4556E" wp14:editId="4FDE31DB">
            <wp:extent cx="1028844" cy="27626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28844" cy="276264"/>
                    </a:xfrm>
                    <a:prstGeom prst="rect">
                      <a:avLst/>
                    </a:prstGeom>
                  </pic:spPr>
                </pic:pic>
              </a:graphicData>
            </a:graphic>
          </wp:inline>
        </w:drawing>
      </w:r>
      <w:r w:rsidRPr="00545C83">
        <w:t xml:space="preserve"> and then U</w:t>
      </w:r>
      <w:r w:rsidRPr="00545C83">
        <w:rPr>
          <w:i/>
          <w:iCs/>
        </w:rPr>
        <w:t>pload…</w:t>
      </w:r>
    </w:p>
    <w:p w14:paraId="21D0E139" w14:textId="77777777" w:rsidR="00287803" w:rsidRPr="00545C83" w:rsidRDefault="00287803" w:rsidP="00287803">
      <w:pPr>
        <w:rPr>
          <w:lang w:eastAsia="en-US"/>
        </w:rPr>
      </w:pPr>
    </w:p>
    <w:p w14:paraId="655D1AA7" w14:textId="143B1B3B" w:rsidR="00287803" w:rsidRPr="0050275B" w:rsidRDefault="00287803" w:rsidP="00155B2E">
      <w:pPr>
        <w:pStyle w:val="ListParagraph"/>
        <w:numPr>
          <w:ilvl w:val="0"/>
          <w:numId w:val="25"/>
        </w:numPr>
      </w:pPr>
      <w:r w:rsidRPr="00545C83">
        <w:t xml:space="preserve">Select the file: </w:t>
      </w:r>
      <w:r w:rsidR="008A01A5" w:rsidRPr="008A01A5">
        <w:rPr>
          <w:i/>
          <w:iCs/>
        </w:rPr>
        <w:t>Labs\Lab06\</w:t>
      </w:r>
      <w:proofErr w:type="spellStart"/>
      <w:r w:rsidR="008A01A5" w:rsidRPr="008A01A5">
        <w:rPr>
          <w:i/>
          <w:iCs/>
        </w:rPr>
        <w:t>src</w:t>
      </w:r>
      <w:proofErr w:type="spellEnd"/>
      <w:r w:rsidR="008A01A5" w:rsidRPr="008A01A5">
        <w:rPr>
          <w:i/>
          <w:iCs/>
        </w:rPr>
        <w:t>\main\resources\Lab06</w:t>
      </w:r>
      <w:r w:rsidR="008A01A5">
        <w:t>\</w:t>
      </w:r>
      <w:proofErr w:type="spellStart"/>
      <w:del w:id="482" w:author="Nigel Crowther1" w:date="2023-05-23T17:59:00Z">
        <w:r w:rsidR="0050275B" w:rsidRPr="003F48DE" w:rsidDel="00495514">
          <w:rPr>
            <w:i/>
            <w:iCs/>
          </w:rPr>
          <w:delText>Flight</w:delText>
        </w:r>
        <w:r w:rsidR="00155B2E" w:rsidDel="00495514">
          <w:rPr>
            <w:i/>
            <w:iCs/>
          </w:rPr>
          <w:delText>Reb</w:delText>
        </w:r>
        <w:r w:rsidR="0050275B" w:rsidRPr="00155B2E" w:rsidDel="00495514">
          <w:rPr>
            <w:i/>
            <w:iCs/>
          </w:rPr>
          <w:delText>ooking</w:delText>
        </w:r>
      </w:del>
      <w:ins w:id="483" w:author="Nigel Crowther1" w:date="2023-05-23T17:59:00Z">
        <w:r w:rsidR="00495514">
          <w:rPr>
            <w:i/>
            <w:iCs/>
          </w:rPr>
          <w:t>PassengerPriority</w:t>
        </w:r>
      </w:ins>
      <w:r w:rsidRPr="00317EF2">
        <w:t>.</w:t>
      </w:r>
      <w:r w:rsidRPr="00155B2E">
        <w:rPr>
          <w:i/>
          <w:iCs/>
        </w:rPr>
        <w:t>dmn</w:t>
      </w:r>
      <w:proofErr w:type="spellEnd"/>
    </w:p>
    <w:p w14:paraId="29A3C164" w14:textId="77777777" w:rsidR="0050275B" w:rsidRDefault="0050275B" w:rsidP="0050275B">
      <w:pPr>
        <w:pStyle w:val="ListParagraph"/>
      </w:pPr>
    </w:p>
    <w:p w14:paraId="530748CC" w14:textId="2749F6DC" w:rsidR="00900DCC" w:rsidRPr="00545C83" w:rsidRDefault="00900DCC" w:rsidP="00AE4F96">
      <w:pPr>
        <w:pStyle w:val="ListParagraph"/>
        <w:numPr>
          <w:ilvl w:val="0"/>
          <w:numId w:val="25"/>
        </w:numPr>
      </w:pPr>
      <w:r w:rsidRPr="00545C83">
        <w:t>You should see the following:</w:t>
      </w:r>
    </w:p>
    <w:p w14:paraId="5980A6D4" w14:textId="10F86A0B" w:rsidR="00900DCC" w:rsidRPr="00545C83" w:rsidRDefault="00900DCC" w:rsidP="00900DCC">
      <w:pPr>
        <w:rPr>
          <w:lang w:eastAsia="en-US"/>
        </w:rPr>
      </w:pPr>
      <w:r w:rsidRPr="00545C83">
        <w:rPr>
          <w:lang w:eastAsia="en-US"/>
        </w:rPr>
        <w:softHyphen/>
      </w:r>
      <w:del w:id="484" w:author="Nigel Crowther1" w:date="2023-05-23T18:00:00Z">
        <w:r w:rsidRPr="00545C83" w:rsidDel="00495514">
          <w:rPr>
            <w:noProof/>
            <w:lang w:eastAsia="en-US"/>
          </w:rPr>
          <w:drawing>
            <wp:inline distT="0" distB="0" distL="0" distR="0" wp14:anchorId="40399E00" wp14:editId="5F3B4C93">
              <wp:extent cx="3771900" cy="3897631"/>
              <wp:effectExtent l="228600" t="228600" r="209550" b="2171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778035" cy="3903970"/>
                      </a:xfrm>
                      <a:prstGeom prst="rect">
                        <a:avLst/>
                      </a:prstGeom>
                      <a:effectLst>
                        <a:glow rad="228600">
                          <a:schemeClr val="accent1">
                            <a:satMod val="175000"/>
                            <a:alpha val="40000"/>
                          </a:schemeClr>
                        </a:glow>
                      </a:effectLst>
                    </pic:spPr>
                  </pic:pic>
                </a:graphicData>
              </a:graphic>
            </wp:inline>
          </w:drawing>
        </w:r>
      </w:del>
      <w:ins w:id="485" w:author="Nigel Crowther1" w:date="2023-05-23T18:00:00Z">
        <w:r w:rsidR="00495514" w:rsidRPr="00495514">
          <w:rPr>
            <w:noProof/>
          </w:rPr>
          <w:t xml:space="preserve"> </w:t>
        </w:r>
        <w:r w:rsidR="00495514" w:rsidRPr="00495514">
          <w:rPr>
            <w:lang w:eastAsia="en-US"/>
          </w:rPr>
          <w:drawing>
            <wp:inline distT="0" distB="0" distL="0" distR="0" wp14:anchorId="287CF355" wp14:editId="4F8583D7">
              <wp:extent cx="3476625" cy="3896404"/>
              <wp:effectExtent l="228600" t="228600" r="200025" b="2184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84963" cy="3905749"/>
                      </a:xfrm>
                      <a:prstGeom prst="rect">
                        <a:avLst/>
                      </a:prstGeom>
                      <a:effectLst>
                        <a:glow rad="228600">
                          <a:schemeClr val="accent1">
                            <a:satMod val="175000"/>
                            <a:alpha val="40000"/>
                          </a:schemeClr>
                        </a:glow>
                      </a:effectLst>
                    </pic:spPr>
                  </pic:pic>
                </a:graphicData>
              </a:graphic>
            </wp:inline>
          </w:drawing>
        </w:r>
      </w:ins>
    </w:p>
    <w:p w14:paraId="55E9D6D6" w14:textId="451B40F5" w:rsidR="009515BE" w:rsidRPr="00545C83" w:rsidRDefault="009515BE" w:rsidP="009515BE">
      <w:pPr>
        <w:pStyle w:val="Heading3"/>
        <w:numPr>
          <w:ilvl w:val="0"/>
          <w:numId w:val="0"/>
        </w:numPr>
        <w:ind w:left="426" w:hanging="426"/>
      </w:pPr>
      <w:bookmarkStart w:id="486" w:name="_Toc135759383"/>
      <w:r>
        <w:lastRenderedPageBreak/>
        <w:t xml:space="preserve">A Quick Tour of </w:t>
      </w:r>
      <w:r w:rsidRPr="00545C83">
        <w:t xml:space="preserve">the </w:t>
      </w:r>
      <w:del w:id="487" w:author="Nigel Crowther1" w:date="2023-05-23T18:01:00Z">
        <w:r w:rsidDel="00495514">
          <w:delText>Flight Rebooking</w:delText>
        </w:r>
      </w:del>
      <w:ins w:id="488" w:author="Nigel Crowther1" w:date="2023-05-23T18:01:00Z">
        <w:r w:rsidR="00495514">
          <w:t>Passenger Priority</w:t>
        </w:r>
      </w:ins>
      <w:r>
        <w:t xml:space="preserve"> S</w:t>
      </w:r>
      <w:r w:rsidRPr="00545C83">
        <w:t>ervice</w:t>
      </w:r>
      <w:bookmarkEnd w:id="486"/>
    </w:p>
    <w:p w14:paraId="06E3BE6A" w14:textId="77777777" w:rsidR="009515BE" w:rsidRPr="00545C83" w:rsidRDefault="009515BE" w:rsidP="009515BE"/>
    <w:p w14:paraId="3CC0191A" w14:textId="3033D5BC" w:rsidR="008A01A5" w:rsidRDefault="009668C3" w:rsidP="009515BE">
      <w:r>
        <w:t>We will b</w:t>
      </w:r>
      <w:r w:rsidR="009515BE">
        <w:t>riefly examine the main components of the</w:t>
      </w:r>
      <w:r w:rsidR="009515BE" w:rsidRPr="00545C83">
        <w:t xml:space="preserve"> </w:t>
      </w:r>
      <w:del w:id="489" w:author="Nigel Crowther1" w:date="2023-05-23T18:01:00Z">
        <w:r w:rsidR="009515BE" w:rsidDel="00495514">
          <w:delText>Flight Rebooking</w:delText>
        </w:r>
      </w:del>
      <w:ins w:id="490" w:author="Nigel Crowther1" w:date="2023-05-23T18:01:00Z">
        <w:r w:rsidR="00495514">
          <w:t>Passenger Priority</w:t>
        </w:r>
      </w:ins>
      <w:r w:rsidR="009515BE">
        <w:t xml:space="preserve"> service.  </w:t>
      </w:r>
    </w:p>
    <w:p w14:paraId="1AB9E01B" w14:textId="77777777" w:rsidR="008A01A5" w:rsidRDefault="008A01A5" w:rsidP="009515BE"/>
    <w:p w14:paraId="6A0CA6D9" w14:textId="71B96C2F" w:rsidR="009515BE" w:rsidRDefault="009515BE" w:rsidP="009515BE">
      <w:pPr>
        <w:rPr>
          <w:ins w:id="491" w:author="Nigel Crowther1" w:date="2023-05-23T18:34:00Z"/>
        </w:rPr>
      </w:pPr>
      <w:r>
        <w:t xml:space="preserve">Click on the </w:t>
      </w:r>
      <w:r w:rsidRPr="009515BE">
        <w:rPr>
          <w:i/>
          <w:iCs/>
        </w:rPr>
        <w:t>data</w:t>
      </w:r>
      <w:ins w:id="492" w:author="Nigel Crowther1" w:date="2023-05-23T18:34:00Z">
        <w:r w:rsidR="00F64AC6">
          <w:rPr>
            <w:i/>
            <w:iCs/>
          </w:rPr>
          <w:t xml:space="preserve"> T</w:t>
        </w:r>
      </w:ins>
      <w:del w:id="493" w:author="Nigel Crowther1" w:date="2023-05-23T18:34:00Z">
        <w:r w:rsidRPr="009515BE" w:rsidDel="00F64AC6">
          <w:rPr>
            <w:i/>
            <w:iCs/>
          </w:rPr>
          <w:delText xml:space="preserve"> t</w:delText>
        </w:r>
      </w:del>
      <w:r w:rsidRPr="009515BE">
        <w:rPr>
          <w:i/>
          <w:iCs/>
        </w:rPr>
        <w:t>ypes</w:t>
      </w:r>
      <w:r>
        <w:t xml:space="preserve"> tab.  You should see</w:t>
      </w:r>
      <w:r w:rsidRPr="00545C83">
        <w:t>:</w:t>
      </w:r>
    </w:p>
    <w:p w14:paraId="7CDF5A54" w14:textId="77777777" w:rsidR="00F64AC6" w:rsidRPr="00545C83" w:rsidRDefault="00F64AC6" w:rsidP="009515BE"/>
    <w:p w14:paraId="013694EE" w14:textId="0CDB73B3" w:rsidR="009515BE" w:rsidRPr="00545C83" w:rsidDel="00495514" w:rsidRDefault="008A01A5" w:rsidP="008A01A5">
      <w:pPr>
        <w:pStyle w:val="ListParagraph"/>
        <w:numPr>
          <w:ilvl w:val="0"/>
          <w:numId w:val="27"/>
        </w:numPr>
        <w:rPr>
          <w:del w:id="494" w:author="Nigel Crowther1" w:date="2023-05-23T18:01:00Z"/>
        </w:rPr>
      </w:pPr>
      <w:del w:id="495" w:author="Nigel Crowther1" w:date="2023-05-23T18:01:00Z">
        <w:r w:rsidRPr="00264633" w:rsidDel="00495514">
          <w:rPr>
            <w:b/>
            <w:bCs/>
          </w:rPr>
          <w:delText>tFlight</w:delText>
        </w:r>
        <w:r w:rsidR="00264633" w:rsidRPr="00264633" w:rsidDel="00495514">
          <w:rPr>
            <w:b/>
            <w:bCs/>
          </w:rPr>
          <w:delText>Table</w:delText>
        </w:r>
        <w:r w:rsidDel="00495514">
          <w:delText xml:space="preserve"> </w:delText>
        </w:r>
        <w:r w:rsidR="00264633" w:rsidDel="00495514">
          <w:delText>–</w:delText>
        </w:r>
        <w:r w:rsidDel="00495514">
          <w:delText xml:space="preserve"> </w:delText>
        </w:r>
        <w:r w:rsidR="003F48DE" w:rsidDel="00495514">
          <w:delText>a</w:delText>
        </w:r>
        <w:r w:rsidR="00264633" w:rsidDel="00495514">
          <w:delText xml:space="preserve"> </w:delText>
        </w:r>
        <w:r w:rsidR="009515BE" w:rsidRPr="00545C83" w:rsidDel="00495514">
          <w:delText>list of flights</w:delText>
        </w:r>
        <w:r w:rsidR="009668C3" w:rsidDel="00495514">
          <w:delText xml:space="preserve"> with status of </w:delText>
        </w:r>
        <w:r w:rsidR="009668C3" w:rsidRPr="009668C3" w:rsidDel="00495514">
          <w:rPr>
            <w:i/>
            <w:iCs/>
          </w:rPr>
          <w:delText>cancelled</w:delText>
        </w:r>
        <w:r w:rsidR="009668C3" w:rsidDel="00495514">
          <w:delText xml:space="preserve"> or </w:delText>
        </w:r>
        <w:r w:rsidR="009668C3" w:rsidRPr="009668C3" w:rsidDel="00495514">
          <w:rPr>
            <w:i/>
            <w:iCs/>
          </w:rPr>
          <w:delText>scheduled</w:delText>
        </w:r>
      </w:del>
    </w:p>
    <w:p w14:paraId="25FC1EF1" w14:textId="58A3FDC7" w:rsidR="009515BE" w:rsidRPr="00545C83" w:rsidRDefault="008A01A5" w:rsidP="008A01A5">
      <w:pPr>
        <w:pStyle w:val="ListParagraph"/>
        <w:numPr>
          <w:ilvl w:val="0"/>
          <w:numId w:val="27"/>
        </w:numPr>
      </w:pPr>
      <w:del w:id="496" w:author="Nigel Crowther1" w:date="2023-05-23T18:01:00Z">
        <w:r w:rsidRPr="00264633" w:rsidDel="00495514">
          <w:rPr>
            <w:b/>
          </w:rPr>
          <w:delText>tPassenger</w:delText>
        </w:r>
        <w:r w:rsidR="00264633" w:rsidRPr="00264633" w:rsidDel="00495514">
          <w:rPr>
            <w:b/>
          </w:rPr>
          <w:delText>Table</w:delText>
        </w:r>
        <w:r w:rsidDel="00495514">
          <w:delText xml:space="preserve"> </w:delText>
        </w:r>
      </w:del>
      <w:proofErr w:type="spellStart"/>
      <w:ins w:id="497" w:author="Nigel Crowther1" w:date="2023-05-23T18:01:00Z">
        <w:r w:rsidR="00495514">
          <w:rPr>
            <w:b/>
          </w:rPr>
          <w:t>CardStatusList</w:t>
        </w:r>
        <w:proofErr w:type="spellEnd"/>
        <w:r w:rsidR="00495514">
          <w:t xml:space="preserve"> </w:t>
        </w:r>
      </w:ins>
      <w:r>
        <w:t xml:space="preserve">- </w:t>
      </w:r>
      <w:r w:rsidR="003F48DE">
        <w:t>a</w:t>
      </w:r>
      <w:r w:rsidR="009515BE" w:rsidRPr="00545C83">
        <w:t xml:space="preserve"> list of </w:t>
      </w:r>
      <w:del w:id="498" w:author="Nigel Crowther1" w:date="2023-05-23T18:01:00Z">
        <w:r w:rsidR="009515BE" w:rsidRPr="00545C83" w:rsidDel="00495514">
          <w:delText>passengers</w:delText>
        </w:r>
        <w:r w:rsidR="009668C3" w:rsidDel="00495514">
          <w:delText xml:space="preserve"> </w:delText>
        </w:r>
      </w:del>
      <w:ins w:id="499" w:author="Nigel Crowther1" w:date="2023-05-23T18:01:00Z">
        <w:r w:rsidR="00495514">
          <w:t>card</w:t>
        </w:r>
      </w:ins>
      <w:ins w:id="500" w:author="Nigel Crowther1" w:date="2023-05-23T18:02:00Z">
        <w:r w:rsidR="00495514">
          <w:t>s</w:t>
        </w:r>
      </w:ins>
      <w:ins w:id="501" w:author="Nigel Crowther1" w:date="2023-05-23T18:01:00Z">
        <w:r w:rsidR="00495514">
          <w:t xml:space="preserve"> </w:t>
        </w:r>
      </w:ins>
      <w:r w:rsidR="009668C3">
        <w:t xml:space="preserve">with status of </w:t>
      </w:r>
      <w:ins w:id="502" w:author="Nigel Crowther1" w:date="2023-05-23T18:02:00Z">
        <w:r w:rsidR="00495514">
          <w:t xml:space="preserve">either </w:t>
        </w:r>
      </w:ins>
      <w:r w:rsidR="009668C3" w:rsidRPr="009668C3">
        <w:rPr>
          <w:i/>
          <w:iCs/>
        </w:rPr>
        <w:t xml:space="preserve">gold, </w:t>
      </w:r>
      <w:del w:id="503" w:author="Reinhold Engelbrecht" w:date="2023-05-10T11:57:00Z">
        <w:r w:rsidR="009668C3" w:rsidRPr="009668C3" w:rsidDel="00C80B30">
          <w:rPr>
            <w:i/>
            <w:iCs/>
          </w:rPr>
          <w:delText>silver</w:delText>
        </w:r>
      </w:del>
      <w:ins w:id="504" w:author="Reinhold Engelbrecht" w:date="2023-05-10T11:57:00Z">
        <w:r w:rsidR="00C80B30" w:rsidRPr="009668C3">
          <w:rPr>
            <w:i/>
            <w:iCs/>
          </w:rPr>
          <w:t>silver,</w:t>
        </w:r>
      </w:ins>
      <w:r w:rsidR="009668C3" w:rsidRPr="009668C3">
        <w:rPr>
          <w:i/>
          <w:iCs/>
        </w:rPr>
        <w:t xml:space="preserve"> </w:t>
      </w:r>
      <w:r w:rsidR="009668C3" w:rsidRPr="009668C3">
        <w:t>or</w:t>
      </w:r>
      <w:r w:rsidR="009668C3" w:rsidRPr="009668C3">
        <w:rPr>
          <w:i/>
          <w:iCs/>
        </w:rPr>
        <w:t xml:space="preserve"> bronze</w:t>
      </w:r>
    </w:p>
    <w:p w14:paraId="543BCB08" w14:textId="77777777" w:rsidR="009515BE" w:rsidRPr="00545C83" w:rsidRDefault="009515BE" w:rsidP="009515BE"/>
    <w:p w14:paraId="3D4BAF27" w14:textId="7A2AA647" w:rsidR="00264633" w:rsidRDefault="008A01A5" w:rsidP="00264633">
      <w:pPr>
        <w:pStyle w:val="ListParagraph"/>
        <w:numPr>
          <w:ilvl w:val="0"/>
          <w:numId w:val="22"/>
        </w:numPr>
      </w:pPr>
      <w:r w:rsidRPr="00264633">
        <w:t xml:space="preserve">Back in the DMN diagram, </w:t>
      </w:r>
      <w:r w:rsidR="00264633">
        <w:t xml:space="preserve">edit </w:t>
      </w:r>
      <w:del w:id="505" w:author="Nigel Crowther1" w:date="2023-05-23T18:02:00Z">
        <w:r w:rsidR="00264633" w:rsidDel="00495514">
          <w:rPr>
            <w:i/>
            <w:iCs/>
          </w:rPr>
          <w:delText xml:space="preserve">passenger </w:delText>
        </w:r>
      </w:del>
      <w:ins w:id="506" w:author="Nigel Crowther1" w:date="2023-05-23T18:02:00Z">
        <w:r w:rsidR="00495514">
          <w:rPr>
            <w:i/>
            <w:iCs/>
          </w:rPr>
          <w:t>card</w:t>
        </w:r>
        <w:r w:rsidR="00495514">
          <w:rPr>
            <w:i/>
            <w:iCs/>
          </w:rPr>
          <w:t xml:space="preserve"> </w:t>
        </w:r>
      </w:ins>
      <w:r w:rsidR="00264633">
        <w:rPr>
          <w:i/>
          <w:iCs/>
        </w:rPr>
        <w:t>priority</w:t>
      </w:r>
      <w:r w:rsidR="003F48DE">
        <w:rPr>
          <w:i/>
          <w:iCs/>
        </w:rPr>
        <w:t xml:space="preserve"> </w:t>
      </w:r>
      <w:r w:rsidR="00264633">
        <w:t xml:space="preserve">by clicking it and selecting Edit </w:t>
      </w:r>
      <w:r w:rsidR="00264633" w:rsidRPr="00F3349A">
        <w:rPr>
          <w:noProof/>
        </w:rPr>
        <w:drawing>
          <wp:inline distT="0" distB="0" distL="0" distR="0" wp14:anchorId="3A6A3E85" wp14:editId="18ED49F6">
            <wp:extent cx="228632" cy="2095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1B8B36EC" w14:textId="77777777" w:rsidR="00264633" w:rsidRDefault="00264633" w:rsidP="00264633">
      <w:pPr>
        <w:pStyle w:val="ListParagraph"/>
      </w:pPr>
    </w:p>
    <w:p w14:paraId="46C6C7B6" w14:textId="6F991FE2" w:rsidR="00264633" w:rsidRDefault="00264633" w:rsidP="00264633">
      <w:pPr>
        <w:pStyle w:val="ListParagraph"/>
        <w:numPr>
          <w:ilvl w:val="0"/>
          <w:numId w:val="22"/>
        </w:numPr>
      </w:pPr>
      <w:r>
        <w:t>You should see this:</w:t>
      </w:r>
    </w:p>
    <w:p w14:paraId="0F4A4CD8" w14:textId="0B7A5642" w:rsidR="00264633" w:rsidRDefault="00264633" w:rsidP="583AB42E">
      <w:del w:id="507" w:author="Nigel Crowther1" w:date="2023-05-11T09:53:00Z">
        <w:r w:rsidRPr="00264633" w:rsidDel="00DB592E">
          <w:rPr>
            <w:noProof/>
          </w:rPr>
          <w:drawing>
            <wp:inline distT="0" distB="0" distL="0" distR="0" wp14:anchorId="38B5240C" wp14:editId="3C3E482F">
              <wp:extent cx="3495675" cy="2795382"/>
              <wp:effectExtent l="228600" t="228600" r="200025" b="21463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01900" cy="2800360"/>
                      </a:xfrm>
                      <a:prstGeom prst="rect">
                        <a:avLst/>
                      </a:prstGeom>
                      <a:effectLst>
                        <a:glow rad="228600">
                          <a:schemeClr val="accent1">
                            <a:satMod val="175000"/>
                            <a:alpha val="40000"/>
                          </a:schemeClr>
                        </a:glow>
                      </a:effectLst>
                    </pic:spPr>
                  </pic:pic>
                </a:graphicData>
              </a:graphic>
            </wp:inline>
          </w:drawing>
        </w:r>
      </w:del>
      <w:ins w:id="508" w:author="NIGEL CROWTHER" w:date="2023-05-10T16:41:00Z">
        <w:del w:id="509" w:author="Nigel Crowther1" w:date="2023-05-23T18:03:00Z">
          <w:r w:rsidDel="00495514">
            <w:rPr>
              <w:noProof/>
            </w:rPr>
            <w:drawing>
              <wp:inline distT="0" distB="0" distL="0" distR="0" wp14:anchorId="2F25ECA0" wp14:editId="33478EFA">
                <wp:extent cx="4048125" cy="3516809"/>
                <wp:effectExtent l="228600" t="228600" r="200025" b="217170"/>
                <wp:docPr id="1401472468" name="Picture 1401472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050760" cy="3519098"/>
                        </a:xfrm>
                        <a:prstGeom prst="rect">
                          <a:avLst/>
                        </a:prstGeom>
                        <a:effectLst>
                          <a:glow rad="228600">
                            <a:schemeClr val="accent1">
                              <a:satMod val="175000"/>
                              <a:alpha val="40000"/>
                            </a:schemeClr>
                          </a:glow>
                        </a:effectLst>
                      </pic:spPr>
                    </pic:pic>
                  </a:graphicData>
                </a:graphic>
              </wp:inline>
            </w:drawing>
          </w:r>
        </w:del>
      </w:ins>
      <w:ins w:id="510" w:author="Nigel Crowther1" w:date="2023-05-23T18:03:00Z">
        <w:r w:rsidR="00495514" w:rsidRPr="00495514">
          <w:rPr>
            <w:noProof/>
          </w:rPr>
          <w:t xml:space="preserve"> </w:t>
        </w:r>
        <w:r w:rsidR="00495514" w:rsidRPr="00495514">
          <w:drawing>
            <wp:inline distT="0" distB="0" distL="0" distR="0" wp14:anchorId="18F7B46D" wp14:editId="1F2E5FA8">
              <wp:extent cx="3981450" cy="4004029"/>
              <wp:effectExtent l="228600" t="228600" r="209550" b="2063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6448" cy="4009055"/>
                      </a:xfrm>
                      <a:prstGeom prst="rect">
                        <a:avLst/>
                      </a:prstGeom>
                      <a:effectLst>
                        <a:glow rad="228600">
                          <a:schemeClr val="accent1">
                            <a:satMod val="175000"/>
                            <a:alpha val="40000"/>
                          </a:schemeClr>
                        </a:glow>
                      </a:effectLst>
                    </pic:spPr>
                  </pic:pic>
                </a:graphicData>
              </a:graphic>
            </wp:inline>
          </w:drawing>
        </w:r>
      </w:ins>
    </w:p>
    <w:p w14:paraId="0A302009" w14:textId="46C31903" w:rsidR="00264633" w:rsidRDefault="583AB42E" w:rsidP="00264633">
      <w:r>
        <w:t xml:space="preserve">You will notice that it looks different to a standard decision table. It is a </w:t>
      </w:r>
      <w:r w:rsidRPr="583AB42E">
        <w:rPr>
          <w:i/>
          <w:iCs/>
        </w:rPr>
        <w:t>Business Knowledge Model</w:t>
      </w:r>
      <w:r>
        <w:t xml:space="preserve"> which is a function invoked from a Decision.  It takes parameters </w:t>
      </w:r>
      <w:del w:id="511" w:author="Nigel Crowther1" w:date="2023-05-23T18:03:00Z">
        <w:r w:rsidRPr="583AB42E" w:rsidDel="00495514">
          <w:rPr>
            <w:i/>
            <w:iCs/>
          </w:rPr>
          <w:delText>Passenger1</w:delText>
        </w:r>
        <w:r w:rsidDel="00495514">
          <w:delText xml:space="preserve"> </w:delText>
        </w:r>
      </w:del>
      <w:ins w:id="512" w:author="Nigel Crowther1" w:date="2023-05-23T18:25:00Z">
        <w:r w:rsidR="00A64B65">
          <w:rPr>
            <w:i/>
            <w:iCs/>
          </w:rPr>
          <w:t>Status1</w:t>
        </w:r>
      </w:ins>
      <w:ins w:id="513" w:author="Nigel Crowther1" w:date="2023-05-23T18:03:00Z">
        <w:r w:rsidR="00495514">
          <w:t xml:space="preserve"> </w:t>
        </w:r>
      </w:ins>
      <w:r>
        <w:t xml:space="preserve">and </w:t>
      </w:r>
      <w:del w:id="514" w:author="Nigel Crowther1" w:date="2023-05-23T18:03:00Z">
        <w:r w:rsidRPr="583AB42E" w:rsidDel="00495514">
          <w:rPr>
            <w:i/>
            <w:iCs/>
          </w:rPr>
          <w:delText>Passenger2</w:delText>
        </w:r>
      </w:del>
      <w:ins w:id="515" w:author="NIGEL CROWTHER" w:date="2023-05-10T16:42:00Z">
        <w:del w:id="516" w:author="Nigel Crowther1" w:date="2023-05-23T18:03:00Z">
          <w:r w:rsidRPr="583AB42E" w:rsidDel="00495514">
            <w:rPr>
              <w:i/>
              <w:iCs/>
            </w:rPr>
            <w:delText xml:space="preserve"> </w:delText>
          </w:r>
        </w:del>
      </w:ins>
      <w:ins w:id="517" w:author="Nigel Crowther1" w:date="2023-05-23T18:25:00Z">
        <w:r w:rsidR="00A64B65">
          <w:rPr>
            <w:i/>
            <w:iCs/>
          </w:rPr>
          <w:t>Status</w:t>
        </w:r>
      </w:ins>
      <w:ins w:id="518" w:author="Nigel Crowther1" w:date="2023-05-23T18:03:00Z">
        <w:r w:rsidR="00495514">
          <w:rPr>
            <w:i/>
            <w:iCs/>
          </w:rPr>
          <w:t>2</w:t>
        </w:r>
        <w:r w:rsidR="00495514" w:rsidRPr="583AB42E">
          <w:rPr>
            <w:i/>
            <w:iCs/>
          </w:rPr>
          <w:t xml:space="preserve"> </w:t>
        </w:r>
      </w:ins>
      <w:ins w:id="519" w:author="NIGEL CROWTHER" w:date="2023-05-10T16:41:00Z">
        <w:r w:rsidRPr="00495514">
          <w:rPr>
            <w:rPrChange w:id="520" w:author="Nigel Crowther1" w:date="2023-05-23T18:03:00Z">
              <w:rPr>
                <w:i/>
                <w:iCs/>
              </w:rPr>
            </w:rPrChange>
          </w:rPr>
          <w:t xml:space="preserve">which are of type </w:t>
        </w:r>
        <w:del w:id="521" w:author="Nigel Crowther1" w:date="2023-05-23T18:03:00Z">
          <w:r w:rsidRPr="00495514" w:rsidDel="00495514">
            <w:rPr>
              <w:rPrChange w:id="522" w:author="Nigel Crowther1" w:date="2023-05-23T18:03:00Z">
                <w:rPr>
                  <w:i/>
                  <w:iCs/>
                </w:rPr>
              </w:rPrChange>
            </w:rPr>
            <w:delText>t</w:delText>
          </w:r>
        </w:del>
      </w:ins>
      <w:ins w:id="523" w:author="NIGEL CROWTHER" w:date="2023-05-10T16:42:00Z">
        <w:del w:id="524" w:author="Nigel Crowther1" w:date="2023-05-23T18:03:00Z">
          <w:r w:rsidRPr="00495514" w:rsidDel="00495514">
            <w:rPr>
              <w:rPrChange w:id="525" w:author="Nigel Crowther1" w:date="2023-05-23T18:03:00Z">
                <w:rPr>
                  <w:i/>
                  <w:iCs/>
                </w:rPr>
              </w:rPrChange>
            </w:rPr>
            <w:delText>Passenger</w:delText>
          </w:r>
        </w:del>
      </w:ins>
      <w:ins w:id="526" w:author="Nigel Crowther1" w:date="2023-05-23T18:03:00Z">
        <w:r w:rsidR="00495514" w:rsidRPr="00495514">
          <w:t>String</w:t>
        </w:r>
      </w:ins>
      <w:r w:rsidRPr="00495514">
        <w:t>.</w:t>
      </w:r>
    </w:p>
    <w:p w14:paraId="2029B923" w14:textId="7BB02FBB" w:rsidR="00264633" w:rsidRDefault="00264633" w:rsidP="00264633"/>
    <w:p w14:paraId="3A4854D8" w14:textId="1F021D7A" w:rsidR="00264633" w:rsidRDefault="00264633" w:rsidP="00E80046">
      <w:pPr>
        <w:pStyle w:val="ListParagraph"/>
        <w:numPr>
          <w:ilvl w:val="0"/>
          <w:numId w:val="22"/>
        </w:numPr>
      </w:pPr>
      <w:r w:rsidRPr="00264633">
        <w:t xml:space="preserve">Back in the DMN diagram, </w:t>
      </w:r>
      <w:r>
        <w:t xml:space="preserve">edit the </w:t>
      </w:r>
      <w:r w:rsidRPr="00E80046">
        <w:rPr>
          <w:i/>
          <w:iCs/>
        </w:rPr>
        <w:t xml:space="preserve">Prioritized </w:t>
      </w:r>
      <w:del w:id="527" w:author="Nigel Crowther1" w:date="2023-05-23T18:03:00Z">
        <w:r w:rsidRPr="00E80046" w:rsidDel="00495514">
          <w:rPr>
            <w:i/>
            <w:iCs/>
          </w:rPr>
          <w:delText xml:space="preserve">Waiting </w:delText>
        </w:r>
      </w:del>
      <w:r w:rsidRPr="00E80046">
        <w:rPr>
          <w:i/>
          <w:iCs/>
        </w:rPr>
        <w:t xml:space="preserve">List </w:t>
      </w:r>
      <w:r>
        <w:t xml:space="preserve">by clicking it and select Edit </w:t>
      </w:r>
      <w:r w:rsidRPr="00F3349A">
        <w:rPr>
          <w:noProof/>
        </w:rPr>
        <w:drawing>
          <wp:inline distT="0" distB="0" distL="0" distR="0" wp14:anchorId="68B8B2FC" wp14:editId="10B74B36">
            <wp:extent cx="228632" cy="20957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8632" cy="209579"/>
                    </a:xfrm>
                    <a:prstGeom prst="rect">
                      <a:avLst/>
                    </a:prstGeom>
                  </pic:spPr>
                </pic:pic>
              </a:graphicData>
            </a:graphic>
          </wp:inline>
        </w:drawing>
      </w:r>
    </w:p>
    <w:p w14:paraId="03EBA861" w14:textId="77777777" w:rsidR="00264633" w:rsidRDefault="00264633" w:rsidP="00E80046"/>
    <w:p w14:paraId="02A756C7" w14:textId="5B04E8DE" w:rsidR="00264633" w:rsidRDefault="00264633" w:rsidP="00E80046">
      <w:pPr>
        <w:pStyle w:val="ListParagraph"/>
        <w:numPr>
          <w:ilvl w:val="0"/>
          <w:numId w:val="22"/>
        </w:numPr>
      </w:pPr>
      <w:r>
        <w:t>You should see this:</w:t>
      </w:r>
    </w:p>
    <w:p w14:paraId="312405BB" w14:textId="77777777" w:rsidR="00264633" w:rsidRDefault="00264633" w:rsidP="00264633"/>
    <w:p w14:paraId="62DBB42D" w14:textId="43CB2512" w:rsidR="009668C3" w:rsidRDefault="00FB4ACD" w:rsidP="583AB42E">
      <w:pPr>
        <w:rPr>
          <w:ins w:id="528" w:author="Nigel Crowther1" w:date="2023-05-23T18:04:00Z"/>
          <w:noProof/>
        </w:rPr>
      </w:pPr>
      <w:del w:id="529" w:author="Nigel Crowther1" w:date="2023-05-11T09:53:00Z">
        <w:r w:rsidRPr="00FB4ACD" w:rsidDel="00DB592E">
          <w:rPr>
            <w:noProof/>
          </w:rPr>
          <w:lastRenderedPageBreak/>
          <w:drawing>
            <wp:inline distT="0" distB="0" distL="0" distR="0" wp14:anchorId="0B226251" wp14:editId="66A90C05">
              <wp:extent cx="6188710" cy="1844040"/>
              <wp:effectExtent l="228600" t="228600" r="212090" b="21336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1844040"/>
                      </a:xfrm>
                      <a:prstGeom prst="rect">
                        <a:avLst/>
                      </a:prstGeom>
                      <a:effectLst>
                        <a:glow rad="228600">
                          <a:schemeClr val="accent1">
                            <a:satMod val="175000"/>
                            <a:alpha val="40000"/>
                          </a:schemeClr>
                        </a:glow>
                      </a:effectLst>
                    </pic:spPr>
                  </pic:pic>
                </a:graphicData>
              </a:graphic>
            </wp:inline>
          </w:drawing>
        </w:r>
      </w:del>
      <w:ins w:id="530" w:author="NIGEL CROWTHER" w:date="2023-05-10T16:43:00Z">
        <w:del w:id="531" w:author="Nigel Crowther1" w:date="2023-05-23T18:04:00Z">
          <w:r w:rsidDel="00495514">
            <w:rPr>
              <w:noProof/>
            </w:rPr>
            <w:drawing>
              <wp:inline distT="0" distB="0" distL="0" distR="0" wp14:anchorId="5FF0491E" wp14:editId="74FB7BDC">
                <wp:extent cx="5773783" cy="2105025"/>
                <wp:effectExtent l="228600" t="228600" r="208280" b="200025"/>
                <wp:docPr id="1993560891" name="Picture 1993560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776315" cy="2105948"/>
                        </a:xfrm>
                        <a:prstGeom prst="rect">
                          <a:avLst/>
                        </a:prstGeom>
                        <a:effectLst>
                          <a:glow rad="228600">
                            <a:schemeClr val="accent1">
                              <a:satMod val="175000"/>
                              <a:alpha val="40000"/>
                            </a:schemeClr>
                          </a:glow>
                        </a:effectLst>
                      </pic:spPr>
                    </pic:pic>
                  </a:graphicData>
                </a:graphic>
              </wp:inline>
            </w:drawing>
          </w:r>
        </w:del>
      </w:ins>
      <w:ins w:id="532" w:author="Nigel Crowther1" w:date="2023-05-23T18:04:00Z">
        <w:r w:rsidR="00495514" w:rsidRPr="00495514">
          <w:rPr>
            <w:noProof/>
          </w:rPr>
          <w:t xml:space="preserve"> </w:t>
        </w:r>
        <w:r w:rsidR="00495514" w:rsidRPr="00495514">
          <w:drawing>
            <wp:inline distT="0" distB="0" distL="0" distR="0" wp14:anchorId="625669F9" wp14:editId="014EB52C">
              <wp:extent cx="6188710" cy="1587500"/>
              <wp:effectExtent l="228600" t="228600" r="212090" b="20320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587500"/>
                      </a:xfrm>
                      <a:prstGeom prst="rect">
                        <a:avLst/>
                      </a:prstGeom>
                      <a:effectLst>
                        <a:glow rad="228600">
                          <a:schemeClr val="accent1">
                            <a:satMod val="175000"/>
                            <a:alpha val="40000"/>
                          </a:schemeClr>
                        </a:glow>
                      </a:effectLst>
                    </pic:spPr>
                  </pic:pic>
                </a:graphicData>
              </a:graphic>
            </wp:inline>
          </w:drawing>
        </w:r>
      </w:ins>
    </w:p>
    <w:p w14:paraId="6359FBE1" w14:textId="77777777" w:rsidR="00495514" w:rsidRDefault="00495514" w:rsidP="583AB42E"/>
    <w:p w14:paraId="4921D53D" w14:textId="5F7EEA18" w:rsidR="00FB4ACD" w:rsidRDefault="009668C3" w:rsidP="00FB4ACD">
      <w:pPr>
        <w:rPr>
          <w:lang w:eastAsia="en-US"/>
        </w:rPr>
      </w:pPr>
      <w:r>
        <w:t xml:space="preserve">Note </w:t>
      </w:r>
      <w:r w:rsidR="00FB4ACD">
        <w:t>the highlighted</w:t>
      </w:r>
      <w:r>
        <w:t xml:space="preserve"> </w:t>
      </w:r>
      <w:proofErr w:type="gramStart"/>
      <w:r w:rsidRPr="00FB4ACD">
        <w:rPr>
          <w:i/>
          <w:iCs/>
        </w:rPr>
        <w:t>sort</w:t>
      </w:r>
      <w:proofErr w:type="gramEnd"/>
      <w:r>
        <w:t xml:space="preserve"> function, </w:t>
      </w:r>
      <w:r w:rsidR="00FB4ACD">
        <w:t>which takes a</w:t>
      </w:r>
      <w:r>
        <w:t xml:space="preserve"> list of </w:t>
      </w:r>
      <w:del w:id="533" w:author="Nigel Crowther1" w:date="2023-05-23T18:04:00Z">
        <w:r w:rsidR="00FB4ACD" w:rsidDel="00495514">
          <w:delText xml:space="preserve">waiting </w:delText>
        </w:r>
      </w:del>
      <w:ins w:id="534" w:author="Nigel Crowther1" w:date="2023-05-23T18:04:00Z">
        <w:r w:rsidR="00495514">
          <w:t xml:space="preserve">cards </w:t>
        </w:r>
      </w:ins>
      <w:del w:id="535" w:author="Nigel Crowther1" w:date="2023-05-23T18:04:00Z">
        <w:r w:rsidDel="00495514">
          <w:delText>passengers</w:delText>
        </w:r>
      </w:del>
      <w:r>
        <w:t>.</w:t>
      </w:r>
      <w:r w:rsidR="00FB4ACD">
        <w:t xml:space="preserve"> </w:t>
      </w:r>
      <w:r w:rsidR="003F48DE">
        <w:t xml:space="preserve">It returns the same list of </w:t>
      </w:r>
      <w:del w:id="536" w:author="Nigel Crowther1" w:date="2023-05-23T18:35:00Z">
        <w:r w:rsidR="003F48DE" w:rsidDel="00F64AC6">
          <w:delText>passengers</w:delText>
        </w:r>
      </w:del>
      <w:ins w:id="537" w:author="Nigel Crowther1" w:date="2023-05-23T18:35:00Z">
        <w:r w:rsidR="00F64AC6">
          <w:t>passengers,</w:t>
        </w:r>
      </w:ins>
      <w:r w:rsidR="003F48DE">
        <w:t xml:space="preserve"> but </w:t>
      </w:r>
      <w:ins w:id="538" w:author="Nigel Crowther1" w:date="2023-05-23T18:25:00Z">
        <w:r w:rsidR="00A64B65">
          <w:t xml:space="preserve">the list is </w:t>
        </w:r>
      </w:ins>
      <w:r w:rsidR="003F48DE">
        <w:t xml:space="preserve">sorted using the </w:t>
      </w:r>
      <w:del w:id="539" w:author="Nigel Crowther1" w:date="2023-05-23T18:05:00Z">
        <w:r w:rsidR="003F48DE" w:rsidRPr="009668C3" w:rsidDel="00495514">
          <w:rPr>
            <w:i/>
            <w:iCs/>
          </w:rPr>
          <w:delText xml:space="preserve">passenger </w:delText>
        </w:r>
      </w:del>
      <w:ins w:id="540" w:author="Nigel Crowther1" w:date="2023-05-23T18:05:00Z">
        <w:r w:rsidR="00495514">
          <w:rPr>
            <w:i/>
            <w:iCs/>
          </w:rPr>
          <w:t>card</w:t>
        </w:r>
        <w:r w:rsidR="00495514" w:rsidRPr="009668C3">
          <w:rPr>
            <w:i/>
            <w:iCs/>
          </w:rPr>
          <w:t xml:space="preserve"> </w:t>
        </w:r>
      </w:ins>
      <w:r w:rsidR="003F48DE" w:rsidRPr="009668C3">
        <w:rPr>
          <w:i/>
          <w:iCs/>
        </w:rPr>
        <w:t>priority function</w:t>
      </w:r>
      <w:r w:rsidR="003F48DE">
        <w:rPr>
          <w:i/>
          <w:iCs/>
        </w:rPr>
        <w:t xml:space="preserve"> </w:t>
      </w:r>
      <w:r w:rsidR="003F48DE" w:rsidRPr="008A66CE">
        <w:t>described above</w:t>
      </w:r>
      <w:r w:rsidR="003F48DE">
        <w:t>.</w:t>
      </w:r>
      <w:ins w:id="541" w:author="Nigel Crowther1" w:date="2023-05-23T18:05:00Z">
        <w:r w:rsidR="00495514">
          <w:t xml:space="preserve"> </w:t>
        </w:r>
      </w:ins>
      <w:r w:rsidR="008A66CE">
        <w:t xml:space="preserve">The </w:t>
      </w:r>
      <w:proofErr w:type="gramStart"/>
      <w:r w:rsidR="00FB4ACD" w:rsidRPr="00FB4ACD">
        <w:rPr>
          <w:i/>
          <w:iCs/>
        </w:rPr>
        <w:t>sort</w:t>
      </w:r>
      <w:proofErr w:type="gramEnd"/>
      <w:r w:rsidR="00FB4ACD">
        <w:t xml:space="preserve"> function </w:t>
      </w:r>
      <w:r w:rsidR="008A66CE">
        <w:t xml:space="preserve">is a built in FEEL function and </w:t>
      </w:r>
      <w:r w:rsidR="00FB4ACD">
        <w:t>is shown below</w:t>
      </w:r>
      <w:r w:rsidR="008A66CE">
        <w:t>:</w:t>
      </w:r>
    </w:p>
    <w:p w14:paraId="3ADF1BF4" w14:textId="10AD037D" w:rsidR="00FB4ACD" w:rsidRDefault="00FB4ACD" w:rsidP="009515BE">
      <w:r>
        <w:rPr>
          <w:noProof/>
        </w:rPr>
        <w:drawing>
          <wp:inline distT="0" distB="0" distL="0" distR="0" wp14:anchorId="4C6131F2" wp14:editId="25F3860F">
            <wp:extent cx="4133850" cy="1770277"/>
            <wp:effectExtent l="228600" t="228600" r="209550" b="2114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07"/>
                    <a:stretch>
                      <a:fillRect/>
                    </a:stretch>
                  </pic:blipFill>
                  <pic:spPr>
                    <a:xfrm>
                      <a:off x="0" y="0"/>
                      <a:ext cx="4168479" cy="1785106"/>
                    </a:xfrm>
                    <a:prstGeom prst="rect">
                      <a:avLst/>
                    </a:prstGeom>
                    <a:effectLst>
                      <a:glow rad="228600">
                        <a:schemeClr val="accent1">
                          <a:satMod val="175000"/>
                          <a:alpha val="40000"/>
                        </a:schemeClr>
                      </a:glow>
                    </a:effectLst>
                  </pic:spPr>
                </pic:pic>
              </a:graphicData>
            </a:graphic>
          </wp:inline>
        </w:drawing>
      </w:r>
    </w:p>
    <w:p w14:paraId="586B9D43" w14:textId="337CFECA" w:rsidR="00FB4ACD" w:rsidRDefault="00FB4ACD" w:rsidP="009515BE">
      <w:r>
        <w:t xml:space="preserve">Full details found here </w:t>
      </w:r>
      <w:hyperlink r:id="rId108" w:anchor="sort-functions" w:history="1">
        <w:r>
          <w:rPr>
            <w:rStyle w:val="Hyperlink"/>
            <w:lang w:eastAsia="en-US"/>
          </w:rPr>
          <w:t>https://kiegroup.github.io/dmn-feel-handbook/#sort-functions</w:t>
        </w:r>
      </w:hyperlink>
    </w:p>
    <w:p w14:paraId="09F516E7" w14:textId="77777777" w:rsidR="00264633" w:rsidRPr="00545C83" w:rsidRDefault="00264633" w:rsidP="009515BE"/>
    <w:p w14:paraId="1E8E9DC0" w14:textId="59CE46AF" w:rsidR="009515BE" w:rsidRDefault="008A01A5" w:rsidP="009515BE">
      <w:pPr>
        <w:rPr>
          <w:b/>
          <w:bCs/>
        </w:rPr>
      </w:pPr>
      <w:r>
        <w:rPr>
          <w:b/>
          <w:bCs/>
        </w:rPr>
        <w:t>Test the Service</w:t>
      </w:r>
    </w:p>
    <w:p w14:paraId="4D6C7C50" w14:textId="77777777" w:rsidR="009515BE" w:rsidRPr="00545C83" w:rsidRDefault="009515BE" w:rsidP="00900DCC">
      <w:pPr>
        <w:rPr>
          <w:noProof/>
        </w:rPr>
      </w:pPr>
    </w:p>
    <w:p w14:paraId="0FC7FD27" w14:textId="6AE70AD3" w:rsidR="00900DCC" w:rsidRPr="00545C83" w:rsidDel="00495514" w:rsidRDefault="00A64B65" w:rsidP="00E80046">
      <w:pPr>
        <w:pStyle w:val="ListParagraph"/>
        <w:numPr>
          <w:ilvl w:val="0"/>
          <w:numId w:val="22"/>
        </w:numPr>
        <w:rPr>
          <w:del w:id="542" w:author="Nigel Crowther1" w:date="2023-05-23T18:05:00Z"/>
        </w:rPr>
      </w:pPr>
      <w:ins w:id="543" w:author="Nigel Crowther1" w:date="2023-05-23T18:25:00Z">
        <w:r>
          <w:t xml:space="preserve">Press the </w:t>
        </w:r>
        <w:r w:rsidRPr="00A64B65">
          <w:rPr>
            <w:i/>
            <w:iCs/>
            <w:rPrChange w:id="544" w:author="Nigel Crowther1" w:date="2023-05-23T18:26:00Z">
              <w:rPr/>
            </w:rPrChange>
          </w:rPr>
          <w:t>Run</w:t>
        </w:r>
        <w:r>
          <w:t xml:space="preserve"> button. </w:t>
        </w:r>
      </w:ins>
      <w:del w:id="545" w:author="Nigel Crowther1" w:date="2023-05-23T18:05:00Z">
        <w:r w:rsidR="008A66CE" w:rsidDel="00495514">
          <w:delText>Load and r</w:delText>
        </w:r>
        <w:r w:rsidR="0029360C" w:rsidDel="00495514">
          <w:delText xml:space="preserve">un </w:delText>
        </w:r>
        <w:r w:rsidR="008A66CE" w:rsidDel="00495514">
          <w:delText>the provided</w:delText>
        </w:r>
        <w:r w:rsidR="0029360C" w:rsidDel="00495514">
          <w:delText xml:space="preserve"> </w:delText>
        </w:r>
        <w:r w:rsidR="00900DCC" w:rsidRPr="00545C83" w:rsidDel="00495514">
          <w:delText xml:space="preserve">test </w:delText>
        </w:r>
        <w:r w:rsidR="0029360C" w:rsidDel="00495514">
          <w:delText>scenario</w:delText>
        </w:r>
        <w:r w:rsidR="00900DCC" w:rsidRPr="00545C83" w:rsidDel="00495514">
          <w:delText xml:space="preserve">. Click </w:delText>
        </w:r>
        <w:r w:rsidR="00900DCC" w:rsidRPr="00E80046" w:rsidDel="00495514">
          <w:rPr>
            <w:i/>
            <w:iCs/>
          </w:rPr>
          <w:delText>Run-&gt;Load Inputs</w:delText>
        </w:r>
      </w:del>
    </w:p>
    <w:p w14:paraId="06477D1D" w14:textId="384E8E1A" w:rsidR="00900DCC" w:rsidRPr="00545C83" w:rsidDel="00495514" w:rsidRDefault="00900DCC" w:rsidP="00900DCC">
      <w:pPr>
        <w:pStyle w:val="ListParagraph"/>
        <w:rPr>
          <w:del w:id="546" w:author="Nigel Crowther1" w:date="2023-05-23T18:05:00Z"/>
        </w:rPr>
      </w:pPr>
      <w:del w:id="547" w:author="Nigel Crowther1" w:date="2023-05-23T18:05:00Z">
        <w:r w:rsidRPr="00545C83" w:rsidDel="00495514">
          <w:rPr>
            <w:noProof/>
          </w:rPr>
          <w:drawing>
            <wp:inline distT="0" distB="0" distL="0" distR="0" wp14:anchorId="210444BA" wp14:editId="735D567B">
              <wp:extent cx="1095375" cy="1895841"/>
              <wp:effectExtent l="228600" t="228600" r="200025" b="2190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098834" cy="1901827"/>
                      </a:xfrm>
                      <a:prstGeom prst="rect">
                        <a:avLst/>
                      </a:prstGeom>
                      <a:noFill/>
                      <a:ln>
                        <a:noFill/>
                      </a:ln>
                      <a:effectLst>
                        <a:glow rad="228600">
                          <a:schemeClr val="accent1">
                            <a:satMod val="175000"/>
                            <a:alpha val="40000"/>
                          </a:schemeClr>
                        </a:glow>
                      </a:effectLst>
                    </pic:spPr>
                  </pic:pic>
                </a:graphicData>
              </a:graphic>
            </wp:inline>
          </w:drawing>
        </w:r>
      </w:del>
    </w:p>
    <w:p w14:paraId="30F6E9E7" w14:textId="1EC5CC2E" w:rsidR="008A66CE" w:rsidDel="00495514" w:rsidRDefault="00900DCC" w:rsidP="003F48DE">
      <w:pPr>
        <w:pStyle w:val="ListParagraph"/>
        <w:numPr>
          <w:ilvl w:val="0"/>
          <w:numId w:val="22"/>
        </w:numPr>
        <w:rPr>
          <w:del w:id="548" w:author="Nigel Crowther1" w:date="2023-05-23T18:05:00Z"/>
        </w:rPr>
      </w:pPr>
      <w:del w:id="549" w:author="Nigel Crowther1" w:date="2023-05-23T18:05:00Z">
        <w:r w:rsidRPr="00545C83" w:rsidDel="00495514">
          <w:delText xml:space="preserve">Open </w:delText>
        </w:r>
        <w:r w:rsidRPr="00E80046" w:rsidDel="00495514">
          <w:rPr>
            <w:i/>
            <w:iCs/>
          </w:rPr>
          <w:delText>/Labs/Lab0</w:delText>
        </w:r>
        <w:r w:rsidR="0029360C" w:rsidRPr="00E80046" w:rsidDel="00495514">
          <w:rPr>
            <w:i/>
            <w:iCs/>
          </w:rPr>
          <w:delText>6</w:delText>
        </w:r>
        <w:r w:rsidRPr="00E80046" w:rsidDel="00495514">
          <w:rPr>
            <w:i/>
            <w:iCs/>
          </w:rPr>
          <w:delText>/src/test/resources/FlightRebooking.json</w:delText>
        </w:r>
      </w:del>
    </w:p>
    <w:p w14:paraId="0B7810C6" w14:textId="2536C5A6" w:rsidR="008A66CE" w:rsidDel="00495514" w:rsidRDefault="008A66CE" w:rsidP="008A66CE">
      <w:pPr>
        <w:pStyle w:val="ListParagraph"/>
        <w:rPr>
          <w:del w:id="550" w:author="Nigel Crowther1" w:date="2023-05-23T18:05:00Z"/>
        </w:rPr>
      </w:pPr>
    </w:p>
    <w:p w14:paraId="3654581C" w14:textId="75D9B871" w:rsidR="00900DCC" w:rsidRDefault="00900DCC" w:rsidP="00E80046">
      <w:pPr>
        <w:pStyle w:val="ListParagraph"/>
        <w:numPr>
          <w:ilvl w:val="0"/>
          <w:numId w:val="22"/>
        </w:numPr>
        <w:rPr>
          <w:ins w:id="551" w:author="Nigel Crowther1" w:date="2023-05-23T18:09:00Z"/>
        </w:rPr>
      </w:pPr>
      <w:del w:id="552" w:author="Nigel Crowther1" w:date="2023-05-23T18:06:00Z">
        <w:r w:rsidRPr="00545C83" w:rsidDel="00495514">
          <w:delText xml:space="preserve">The service will run using the test data.  You should see the data in the </w:delText>
        </w:r>
        <w:r w:rsidRPr="00E80046" w:rsidDel="00495514">
          <w:rPr>
            <w:i/>
            <w:iCs/>
          </w:rPr>
          <w:delText>Inputs</w:delText>
        </w:r>
        <w:r w:rsidRPr="00545C83" w:rsidDel="00495514">
          <w:delText xml:space="preserve"> panel and the </w:delText>
        </w:r>
        <w:r w:rsidR="00C87E4A" w:rsidDel="00495514">
          <w:delText xml:space="preserve">empty </w:delText>
        </w:r>
        <w:r w:rsidRPr="00545C83" w:rsidDel="00495514">
          <w:delText xml:space="preserve">results in the </w:delText>
        </w:r>
        <w:r w:rsidRPr="00E80046" w:rsidDel="00495514">
          <w:rPr>
            <w:i/>
            <w:iCs/>
          </w:rPr>
          <w:delText>Outputs</w:delText>
        </w:r>
        <w:r w:rsidRPr="00545C83" w:rsidDel="00495514">
          <w:delText xml:space="preserve"> panel</w:delText>
        </w:r>
        <w:r w:rsidR="003F48DE" w:rsidDel="00495514">
          <w:delText>.  Scroll down to see the list of passengers.</w:delText>
        </w:r>
      </w:del>
      <w:ins w:id="553" w:author="Nigel Crowther1" w:date="2023-05-23T18:09:00Z">
        <w:r w:rsidR="008200FD">
          <w:t>In the inputs</w:t>
        </w:r>
      </w:ins>
      <w:ins w:id="554" w:author="Nigel Crowther1" w:date="2023-05-23T18:26:00Z">
        <w:r w:rsidR="00A64B65">
          <w:t>,</w:t>
        </w:r>
      </w:ins>
      <w:ins w:id="555" w:author="Nigel Crowther1" w:date="2023-05-23T18:09:00Z">
        <w:r w:rsidR="008200FD">
          <w:t xml:space="preserve"> add</w:t>
        </w:r>
      </w:ins>
      <w:ins w:id="556" w:author="Nigel Crowther1" w:date="2023-05-23T18:06:00Z">
        <w:r w:rsidR="00495514">
          <w:t xml:space="preserve"> a random list of </w:t>
        </w:r>
        <w:r w:rsidR="00495514" w:rsidRPr="00886E2A">
          <w:rPr>
            <w:i/>
            <w:iCs/>
            <w:rPrChange w:id="557" w:author="Nigel Crowther1" w:date="2023-05-23T18:08:00Z">
              <w:rPr/>
            </w:rPrChange>
          </w:rPr>
          <w:t>gold,</w:t>
        </w:r>
      </w:ins>
      <w:ins w:id="558" w:author="Nigel Crowther1" w:date="2023-05-23T18:08:00Z">
        <w:r w:rsidR="00886E2A">
          <w:rPr>
            <w:i/>
            <w:iCs/>
          </w:rPr>
          <w:t xml:space="preserve"> </w:t>
        </w:r>
      </w:ins>
      <w:ins w:id="559" w:author="Nigel Crowther1" w:date="2023-05-23T18:26:00Z">
        <w:r w:rsidR="00A64B65" w:rsidRPr="00A64B65">
          <w:rPr>
            <w:i/>
            <w:iCs/>
          </w:rPr>
          <w:t>silve</w:t>
        </w:r>
        <w:r w:rsidR="00A64B65">
          <w:rPr>
            <w:i/>
            <w:iCs/>
          </w:rPr>
          <w:t>r, and</w:t>
        </w:r>
      </w:ins>
      <w:ins w:id="560" w:author="Nigel Crowther1" w:date="2023-05-23T18:08:00Z">
        <w:r w:rsidR="00886E2A">
          <w:rPr>
            <w:i/>
            <w:iCs/>
          </w:rPr>
          <w:t xml:space="preserve"> </w:t>
        </w:r>
      </w:ins>
      <w:ins w:id="561" w:author="Nigel Crowther1" w:date="2023-05-23T18:06:00Z">
        <w:r w:rsidR="00495514" w:rsidRPr="00886E2A">
          <w:rPr>
            <w:i/>
            <w:iCs/>
            <w:rPrChange w:id="562" w:author="Nigel Crowther1" w:date="2023-05-23T18:08:00Z">
              <w:rPr/>
            </w:rPrChange>
          </w:rPr>
          <w:t>bronze</w:t>
        </w:r>
        <w:r w:rsidR="00495514">
          <w:t xml:space="preserve"> values. You should see the</w:t>
        </w:r>
      </w:ins>
      <w:ins w:id="563" w:author="Nigel Crowther1" w:date="2023-05-23T18:09:00Z">
        <w:r w:rsidR="008200FD">
          <w:t xml:space="preserve"> list</w:t>
        </w:r>
      </w:ins>
      <w:ins w:id="564" w:author="Nigel Crowther1" w:date="2023-05-23T18:06:00Z">
        <w:r w:rsidR="00495514">
          <w:t xml:space="preserve"> sorted</w:t>
        </w:r>
      </w:ins>
      <w:ins w:id="565" w:author="Nigel Crowther1" w:date="2023-05-23T18:09:00Z">
        <w:r w:rsidR="008200FD">
          <w:t>:</w:t>
        </w:r>
      </w:ins>
    </w:p>
    <w:p w14:paraId="64835210" w14:textId="60881685" w:rsidR="00495514" w:rsidRPr="00545C83" w:rsidDel="00D32386" w:rsidRDefault="008200FD" w:rsidP="00495514">
      <w:pPr>
        <w:pStyle w:val="ListParagraph"/>
        <w:numPr>
          <w:ilvl w:val="0"/>
          <w:numId w:val="22"/>
        </w:numPr>
        <w:rPr>
          <w:del w:id="566" w:author="Nigel Crowther1" w:date="2023-05-23T18:34:00Z"/>
        </w:rPr>
      </w:pPr>
      <w:ins w:id="567" w:author="Nigel Crowther1" w:date="2023-05-23T18:09:00Z">
        <w:r w:rsidRPr="008200FD">
          <w:drawing>
            <wp:inline distT="0" distB="0" distL="0" distR="0" wp14:anchorId="1CC7E72C" wp14:editId="213CFDFE">
              <wp:extent cx="3448050" cy="2013780"/>
              <wp:effectExtent l="228600" t="228600" r="209550" b="2152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56999" cy="2019007"/>
                      </a:xfrm>
                      <a:prstGeom prst="rect">
                        <a:avLst/>
                      </a:prstGeom>
                      <a:effectLst>
                        <a:glow rad="228600">
                          <a:schemeClr val="accent1">
                            <a:satMod val="175000"/>
                            <a:alpha val="40000"/>
                          </a:schemeClr>
                        </a:glow>
                      </a:effectLst>
                    </pic:spPr>
                  </pic:pic>
                </a:graphicData>
              </a:graphic>
            </wp:inline>
          </w:drawing>
        </w:r>
      </w:ins>
    </w:p>
    <w:p w14:paraId="5CC4FD31" w14:textId="65CB1327" w:rsidR="00900DCC" w:rsidRPr="00545C83" w:rsidDel="00886E2A" w:rsidRDefault="00900DCC" w:rsidP="00900DCC">
      <w:pPr>
        <w:rPr>
          <w:del w:id="568" w:author="Nigel Crowther1" w:date="2023-05-23T18:08:00Z"/>
          <w:lang w:eastAsia="en-US"/>
        </w:rPr>
      </w:pPr>
      <w:del w:id="569" w:author="Nigel Crowther1" w:date="2023-05-23T18:07:00Z">
        <w:r w:rsidRPr="00545C83" w:rsidDel="00495514">
          <w:rPr>
            <w:noProof/>
          </w:rPr>
          <w:drawing>
            <wp:inline distT="0" distB="0" distL="0" distR="0" wp14:anchorId="41D50979" wp14:editId="3AAAA598">
              <wp:extent cx="3921367" cy="3495675"/>
              <wp:effectExtent l="228600" t="228600" r="212725" b="2000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27506" cy="3501148"/>
                      </a:xfrm>
                      <a:prstGeom prst="rect">
                        <a:avLst/>
                      </a:prstGeom>
                      <a:effectLst>
                        <a:glow rad="228600">
                          <a:schemeClr val="accent1">
                            <a:satMod val="175000"/>
                            <a:alpha val="40000"/>
                          </a:schemeClr>
                        </a:glow>
                      </a:effectLst>
                    </pic:spPr>
                  </pic:pic>
                </a:graphicData>
              </a:graphic>
            </wp:inline>
          </w:drawing>
        </w:r>
      </w:del>
    </w:p>
    <w:p w14:paraId="0C322489" w14:textId="77777777" w:rsidR="00900DCC" w:rsidRPr="00545C83" w:rsidRDefault="00900DCC" w:rsidP="00900DCC">
      <w:pPr>
        <w:rPr>
          <w:lang w:eastAsia="en-US"/>
        </w:rPr>
      </w:pPr>
    </w:p>
    <w:p w14:paraId="7AB0462D" w14:textId="351C0E75" w:rsidR="00900DCC" w:rsidRPr="00545C83" w:rsidDel="008200FD" w:rsidRDefault="00C87E4A" w:rsidP="00E80046">
      <w:pPr>
        <w:pStyle w:val="ListParagraph"/>
        <w:numPr>
          <w:ilvl w:val="0"/>
          <w:numId w:val="22"/>
        </w:numPr>
        <w:rPr>
          <w:del w:id="570" w:author="Nigel Crowther1" w:date="2023-05-23T18:08:00Z"/>
        </w:rPr>
      </w:pPr>
      <w:del w:id="571" w:author="Nigel Crowther1" w:date="2023-05-23T18:08:00Z">
        <w:r w:rsidDel="008200FD">
          <w:delText>The</w:delText>
        </w:r>
        <w:r w:rsidR="00900DCC" w:rsidRPr="00545C83" w:rsidDel="008200FD">
          <w:delText xml:space="preserve"> output contains no waiting list or rebooked passengers </w:delText>
        </w:r>
        <w:r w:rsidDel="008200FD">
          <w:delText xml:space="preserve">as </w:delText>
        </w:r>
        <w:r w:rsidR="00900DCC" w:rsidRPr="00545C83" w:rsidDel="008200FD">
          <w:delText>all flights are operational.  This is represented below:</w:delText>
        </w:r>
        <w:bookmarkStart w:id="572" w:name="_Toc135759384"/>
        <w:bookmarkEnd w:id="572"/>
      </w:del>
    </w:p>
    <w:p w14:paraId="57812535" w14:textId="10636C22" w:rsidR="00900DCC" w:rsidRPr="00545C83" w:rsidDel="008200FD" w:rsidRDefault="00900DCC" w:rsidP="00900DCC">
      <w:pPr>
        <w:rPr>
          <w:del w:id="573" w:author="Nigel Crowther1" w:date="2023-05-23T18:08:00Z"/>
          <w:lang w:eastAsia="en-US"/>
        </w:rPr>
      </w:pPr>
      <w:bookmarkStart w:id="574" w:name="_Toc135759385"/>
      <w:bookmarkEnd w:id="574"/>
    </w:p>
    <w:p w14:paraId="75C7F85F" w14:textId="51380EB8" w:rsidR="00900DCC" w:rsidRPr="00545C83" w:rsidDel="008200FD" w:rsidRDefault="00900DCC" w:rsidP="00B76B59">
      <w:pPr>
        <w:ind w:left="360"/>
        <w:rPr>
          <w:del w:id="575" w:author="Nigel Crowther1" w:date="2023-05-23T18:08:00Z"/>
          <w:lang w:eastAsia="en-US"/>
        </w:rPr>
      </w:pPr>
      <w:del w:id="576" w:author="Nigel Crowther1" w:date="2023-05-23T18:07:00Z">
        <w:r w:rsidRPr="00545C83" w:rsidDel="00495514">
          <w:rPr>
            <w:noProof/>
            <w:lang w:eastAsia="en-US"/>
          </w:rPr>
          <w:drawing>
            <wp:inline distT="0" distB="0" distL="0" distR="0" wp14:anchorId="3B4A5E4B" wp14:editId="05536D09">
              <wp:extent cx="2431423" cy="3381375"/>
              <wp:effectExtent l="228600" t="228600" r="216535" b="2000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34900" cy="3386210"/>
                      </a:xfrm>
                      <a:prstGeom prst="rect">
                        <a:avLst/>
                      </a:prstGeom>
                      <a:effectLst>
                        <a:glow rad="228600">
                          <a:schemeClr val="accent1">
                            <a:satMod val="175000"/>
                            <a:alpha val="40000"/>
                          </a:schemeClr>
                        </a:glow>
                      </a:effectLst>
                    </pic:spPr>
                  </pic:pic>
                </a:graphicData>
              </a:graphic>
            </wp:inline>
          </w:drawing>
        </w:r>
      </w:del>
      <w:bookmarkStart w:id="577" w:name="_Toc135759386"/>
      <w:bookmarkEnd w:id="577"/>
    </w:p>
    <w:p w14:paraId="20FAFA3B" w14:textId="2C363A18" w:rsidR="00900DCC" w:rsidRPr="00545C83" w:rsidDel="008200FD" w:rsidRDefault="00C87E4A" w:rsidP="00E80046">
      <w:pPr>
        <w:pStyle w:val="ListParagraph"/>
        <w:numPr>
          <w:ilvl w:val="0"/>
          <w:numId w:val="22"/>
        </w:numPr>
        <w:rPr>
          <w:del w:id="578" w:author="Nigel Crowther1" w:date="2023-05-23T18:08:00Z"/>
        </w:rPr>
      </w:pPr>
      <w:del w:id="579" w:author="Nigel Crowther1" w:date="2023-05-23T18:08:00Z">
        <w:r w:rsidDel="008200FD">
          <w:delText xml:space="preserve">In the </w:delText>
        </w:r>
        <w:r w:rsidRPr="00E80046" w:rsidDel="008200FD">
          <w:rPr>
            <w:i/>
            <w:iCs/>
          </w:rPr>
          <w:delText>Flight List,</w:delText>
        </w:r>
        <w:r w:rsidDel="008200FD">
          <w:delText xml:space="preserve"> </w:delText>
        </w:r>
        <w:r w:rsidR="00900DCC" w:rsidRPr="00545C83" w:rsidDel="008200FD">
          <w:delText xml:space="preserve">change the status of flight BA001 to </w:delText>
        </w:r>
        <w:r w:rsidR="00900DCC" w:rsidRPr="00E80046" w:rsidDel="008200FD">
          <w:rPr>
            <w:i/>
            <w:iCs/>
          </w:rPr>
          <w:delText xml:space="preserve">cancelled </w:delText>
        </w:r>
        <w:r w:rsidR="00900DCC" w:rsidRPr="00545C83" w:rsidDel="008200FD">
          <w:delText>(all lower case):</w:delText>
        </w:r>
        <w:bookmarkStart w:id="580" w:name="_Toc135759387"/>
        <w:bookmarkEnd w:id="580"/>
      </w:del>
    </w:p>
    <w:p w14:paraId="3AC36959" w14:textId="163A7BB7" w:rsidR="00C87E4A" w:rsidRPr="00545C83" w:rsidDel="00495514" w:rsidRDefault="00900DCC" w:rsidP="00900DCC">
      <w:pPr>
        <w:rPr>
          <w:del w:id="581" w:author="Nigel Crowther1" w:date="2023-05-23T18:07:00Z"/>
          <w:lang w:eastAsia="en-US"/>
        </w:rPr>
      </w:pPr>
      <w:del w:id="582" w:author="Nigel Crowther1" w:date="2023-05-23T18:07:00Z">
        <w:r w:rsidRPr="00545C83" w:rsidDel="00495514">
          <w:rPr>
            <w:noProof/>
            <w:lang w:eastAsia="en-US"/>
          </w:rPr>
          <w:drawing>
            <wp:inline distT="0" distB="0" distL="0" distR="0" wp14:anchorId="1D12A605" wp14:editId="6F77D299">
              <wp:extent cx="1554569" cy="2857500"/>
              <wp:effectExtent l="228600" t="228600" r="217170" b="2095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558882" cy="2865428"/>
                      </a:xfrm>
                      <a:prstGeom prst="rect">
                        <a:avLst/>
                      </a:prstGeom>
                      <a:effectLst>
                        <a:glow rad="228600">
                          <a:schemeClr val="accent1">
                            <a:satMod val="175000"/>
                            <a:alpha val="40000"/>
                          </a:schemeClr>
                        </a:glow>
                      </a:effectLst>
                    </pic:spPr>
                  </pic:pic>
                </a:graphicData>
              </a:graphic>
            </wp:inline>
          </w:drawing>
        </w:r>
        <w:bookmarkStart w:id="583" w:name="_Toc135759388"/>
        <w:bookmarkEnd w:id="583"/>
      </w:del>
    </w:p>
    <w:p w14:paraId="5B69B971" w14:textId="57C5235D" w:rsidR="00900DCC" w:rsidRPr="00545C83" w:rsidDel="00495514" w:rsidRDefault="00C87E4A" w:rsidP="00E80046">
      <w:pPr>
        <w:pStyle w:val="ListParagraph"/>
        <w:numPr>
          <w:ilvl w:val="0"/>
          <w:numId w:val="22"/>
        </w:numPr>
        <w:rPr>
          <w:del w:id="584" w:author="Nigel Crowther1" w:date="2023-05-23T18:07:00Z"/>
        </w:rPr>
      </w:pPr>
      <w:del w:id="585" w:author="Nigel Crowther1" w:date="2023-05-23T18:07:00Z">
        <w:r w:rsidDel="00495514">
          <w:delText xml:space="preserve">The </w:delText>
        </w:r>
        <w:r w:rsidR="003F48DE" w:rsidDel="00495514">
          <w:delText xml:space="preserve">Rebooked Passengers </w:delText>
        </w:r>
        <w:r w:rsidDel="00495514">
          <w:delText>show</w:delText>
        </w:r>
        <w:r w:rsidR="003F48DE" w:rsidDel="00495514">
          <w:delText xml:space="preserve">s </w:delText>
        </w:r>
        <w:r w:rsidR="008A66CE" w:rsidDel="00495514">
          <w:delText xml:space="preserve">gold member </w:delText>
        </w:r>
        <w:r w:rsidR="00900DCC" w:rsidRPr="00E80046" w:rsidDel="00495514">
          <w:rPr>
            <w:i/>
            <w:iCs/>
          </w:rPr>
          <w:delText>Mary Scott</w:delText>
        </w:r>
        <w:r w:rsidR="00900DCC" w:rsidRPr="00545C83" w:rsidDel="00495514">
          <w:delText xml:space="preserve"> is rebooked onto flight </w:delText>
        </w:r>
        <w:r w:rsidR="00900DCC" w:rsidRPr="00E80046" w:rsidDel="00495514">
          <w:rPr>
            <w:i/>
            <w:iCs/>
          </w:rPr>
          <w:delText>BA002</w:delText>
        </w:r>
        <w:r w:rsidDel="00495514">
          <w:delText xml:space="preserve">, and </w:delText>
        </w:r>
        <w:r w:rsidR="008A66CE" w:rsidRPr="00E80046" w:rsidDel="00495514">
          <w:rPr>
            <w:i/>
            <w:iCs/>
          </w:rPr>
          <w:delText>bronze</w:delText>
        </w:r>
        <w:r w:rsidR="008A66CE" w:rsidDel="00495514">
          <w:delText xml:space="preserve"> member </w:delText>
        </w:r>
        <w:r w:rsidR="00900DCC" w:rsidRPr="00E80046" w:rsidDel="00495514">
          <w:rPr>
            <w:i/>
            <w:iCs/>
          </w:rPr>
          <w:delText>Fred Bloggs</w:delText>
        </w:r>
        <w:r w:rsidR="00900DCC" w:rsidRPr="00545C83" w:rsidDel="00495514">
          <w:delText xml:space="preserve"> must wait</w:delText>
        </w:r>
        <w:r w:rsidR="00CC3546" w:rsidDel="00495514">
          <w:delText xml:space="preserve"> (Fred Bloggs has a null flight number in the Rebooked Passengers list)</w:delText>
        </w:r>
        <w:r w:rsidR="008A66CE" w:rsidDel="00495514">
          <w:delText>:</w:delText>
        </w:r>
        <w:bookmarkStart w:id="586" w:name="_Toc135759389"/>
        <w:bookmarkEnd w:id="586"/>
      </w:del>
    </w:p>
    <w:p w14:paraId="01FC163F" w14:textId="6501CE52" w:rsidR="00900DCC" w:rsidRPr="00545C83" w:rsidDel="00495514" w:rsidRDefault="00900DCC" w:rsidP="00900DCC">
      <w:pPr>
        <w:rPr>
          <w:del w:id="587" w:author="Nigel Crowther1" w:date="2023-05-23T18:07:00Z"/>
          <w:lang w:eastAsia="en-US"/>
        </w:rPr>
      </w:pPr>
      <w:del w:id="588" w:author="Nigel Crowther1" w:date="2023-05-23T18:07:00Z">
        <w:r w:rsidRPr="00545C83" w:rsidDel="00495514">
          <w:rPr>
            <w:noProof/>
            <w:lang w:eastAsia="en-US"/>
          </w:rPr>
          <w:drawing>
            <wp:inline distT="0" distB="0" distL="0" distR="0" wp14:anchorId="62D72E0B" wp14:editId="740E3C93">
              <wp:extent cx="1792014" cy="3200400"/>
              <wp:effectExtent l="228600" t="228600" r="208280" b="2095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1795532" cy="3206683"/>
                      </a:xfrm>
                      <a:prstGeom prst="rect">
                        <a:avLst/>
                      </a:prstGeom>
                      <a:effectLst>
                        <a:glow rad="228600">
                          <a:schemeClr val="accent1">
                            <a:satMod val="175000"/>
                            <a:alpha val="40000"/>
                          </a:schemeClr>
                        </a:glow>
                      </a:effectLst>
                    </pic:spPr>
                  </pic:pic>
                </a:graphicData>
              </a:graphic>
            </wp:inline>
          </w:drawing>
        </w:r>
        <w:bookmarkStart w:id="589" w:name="_Toc135759390"/>
        <w:bookmarkEnd w:id="589"/>
      </w:del>
    </w:p>
    <w:p w14:paraId="4FA0A75B" w14:textId="6D3FDD3D" w:rsidR="00900DCC" w:rsidRPr="00545C83" w:rsidDel="00495514" w:rsidRDefault="00C87E4A" w:rsidP="00E80046">
      <w:pPr>
        <w:pStyle w:val="ListParagraph"/>
        <w:numPr>
          <w:ilvl w:val="0"/>
          <w:numId w:val="22"/>
        </w:numPr>
        <w:rPr>
          <w:del w:id="590" w:author="Nigel Crowther1" w:date="2023-05-23T18:07:00Z"/>
        </w:rPr>
      </w:pPr>
      <w:del w:id="591" w:author="Nigel Crowther1" w:date="2023-05-23T18:07:00Z">
        <w:r w:rsidDel="00495514">
          <w:delText xml:space="preserve">In the </w:delText>
        </w:r>
        <w:r w:rsidRPr="00E80046" w:rsidDel="00495514">
          <w:rPr>
            <w:i/>
            <w:iCs/>
          </w:rPr>
          <w:delText>Flight List</w:delText>
        </w:r>
        <w:r w:rsidDel="00495514">
          <w:delText>,</w:delText>
        </w:r>
        <w:r w:rsidR="00900DCC" w:rsidRPr="00545C83" w:rsidDel="00495514">
          <w:delText xml:space="preserve"> change the spare seat capacity on flight </w:delText>
        </w:r>
        <w:r w:rsidR="00900DCC" w:rsidRPr="00E80046" w:rsidDel="00495514">
          <w:rPr>
            <w:i/>
            <w:iCs/>
          </w:rPr>
          <w:delText>BA002</w:delText>
        </w:r>
        <w:r w:rsidR="00900DCC" w:rsidRPr="00545C83" w:rsidDel="00495514">
          <w:delText xml:space="preserve"> to </w:delText>
        </w:r>
        <w:r w:rsidR="00900DCC" w:rsidRPr="00E80046" w:rsidDel="00495514">
          <w:rPr>
            <w:i/>
            <w:iCs/>
          </w:rPr>
          <w:delText>2</w:delText>
        </w:r>
        <w:r w:rsidR="00900DCC" w:rsidRPr="00545C83" w:rsidDel="00495514">
          <w:delText>:</w:delText>
        </w:r>
        <w:bookmarkStart w:id="592" w:name="_Toc135759391"/>
        <w:bookmarkEnd w:id="592"/>
      </w:del>
    </w:p>
    <w:p w14:paraId="1E593510" w14:textId="7E43FAB2" w:rsidR="00900DCC" w:rsidRPr="00545C83" w:rsidDel="00495514" w:rsidRDefault="00900DCC" w:rsidP="00900DCC">
      <w:pPr>
        <w:rPr>
          <w:del w:id="593" w:author="Nigel Crowther1" w:date="2023-05-23T18:07:00Z"/>
          <w:lang w:eastAsia="en-US"/>
        </w:rPr>
      </w:pPr>
      <w:del w:id="594" w:author="Nigel Crowther1" w:date="2023-05-23T18:07:00Z">
        <w:r w:rsidRPr="00545C83" w:rsidDel="00495514">
          <w:rPr>
            <w:noProof/>
            <w:lang w:eastAsia="en-US"/>
          </w:rPr>
          <w:drawing>
            <wp:inline distT="0" distB="0" distL="0" distR="0" wp14:anchorId="6136D8C6" wp14:editId="10270A0F">
              <wp:extent cx="1762909" cy="3257550"/>
              <wp:effectExtent l="228600" t="228600" r="218440" b="2095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766394" cy="3263990"/>
                      </a:xfrm>
                      <a:prstGeom prst="rect">
                        <a:avLst/>
                      </a:prstGeom>
                      <a:effectLst>
                        <a:glow rad="228600">
                          <a:schemeClr val="accent1">
                            <a:satMod val="175000"/>
                            <a:alpha val="40000"/>
                          </a:schemeClr>
                        </a:glow>
                      </a:effectLst>
                    </pic:spPr>
                  </pic:pic>
                </a:graphicData>
              </a:graphic>
            </wp:inline>
          </w:drawing>
        </w:r>
        <w:bookmarkStart w:id="595" w:name="_Toc135759392"/>
        <w:bookmarkEnd w:id="595"/>
      </w:del>
    </w:p>
    <w:p w14:paraId="5F555E1C" w14:textId="2C6B8256" w:rsidR="00900DCC" w:rsidRPr="00545C83" w:rsidDel="00495514" w:rsidRDefault="00C87E4A" w:rsidP="00E80046">
      <w:pPr>
        <w:pStyle w:val="ListParagraph"/>
        <w:numPr>
          <w:ilvl w:val="0"/>
          <w:numId w:val="22"/>
        </w:numPr>
        <w:rPr>
          <w:del w:id="596" w:author="Nigel Crowther1" w:date="2023-05-23T18:07:00Z"/>
        </w:rPr>
      </w:pPr>
      <w:del w:id="597" w:author="Nigel Crowther1" w:date="2023-05-23T18:07:00Z">
        <w:r w:rsidDel="00495514">
          <w:delText xml:space="preserve">Now </w:delText>
        </w:r>
        <w:r w:rsidR="00900DCC" w:rsidRPr="00545C83" w:rsidDel="00495514">
          <w:delText xml:space="preserve">both Mary and Fred are scheduled to fly on </w:delText>
        </w:r>
        <w:r w:rsidR="00900DCC" w:rsidRPr="00E80046" w:rsidDel="00495514">
          <w:rPr>
            <w:i/>
            <w:iCs/>
          </w:rPr>
          <w:delText>BA002</w:delText>
        </w:r>
        <w:r w:rsidR="00900DCC" w:rsidRPr="00545C83" w:rsidDel="00495514">
          <w:delText>:</w:delText>
        </w:r>
        <w:bookmarkStart w:id="598" w:name="_Toc135759393"/>
        <w:bookmarkEnd w:id="598"/>
      </w:del>
    </w:p>
    <w:p w14:paraId="690833F5" w14:textId="3373EACB" w:rsidR="00900DCC" w:rsidRPr="00545C83" w:rsidDel="00495514" w:rsidRDefault="00900DCC" w:rsidP="00900DCC">
      <w:pPr>
        <w:rPr>
          <w:del w:id="599" w:author="Nigel Crowther1" w:date="2023-05-23T18:07:00Z"/>
          <w:lang w:eastAsia="en-US"/>
        </w:rPr>
      </w:pPr>
      <w:bookmarkStart w:id="600" w:name="_Toc135759394"/>
      <w:bookmarkEnd w:id="600"/>
    </w:p>
    <w:p w14:paraId="7ABE2B65" w14:textId="01E3B314" w:rsidR="00900DCC" w:rsidRPr="00545C83" w:rsidDel="00495514" w:rsidRDefault="00900DCC" w:rsidP="00900DCC">
      <w:pPr>
        <w:rPr>
          <w:del w:id="601" w:author="Nigel Crowther1" w:date="2023-05-23T18:07:00Z"/>
          <w:lang w:eastAsia="en-US"/>
        </w:rPr>
      </w:pPr>
      <w:del w:id="602" w:author="Nigel Crowther1" w:date="2023-05-23T18:07:00Z">
        <w:r w:rsidRPr="00545C83" w:rsidDel="00495514">
          <w:rPr>
            <w:noProof/>
            <w:lang w:eastAsia="en-US"/>
          </w:rPr>
          <w:drawing>
            <wp:inline distT="0" distB="0" distL="0" distR="0" wp14:anchorId="44B9AB07" wp14:editId="21E3139F">
              <wp:extent cx="2133600" cy="3747879"/>
              <wp:effectExtent l="228600" t="228600" r="209550" b="2146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43132" cy="3764622"/>
                      </a:xfrm>
                      <a:prstGeom prst="rect">
                        <a:avLst/>
                      </a:prstGeom>
                      <a:effectLst>
                        <a:glow rad="228600">
                          <a:schemeClr val="accent1">
                            <a:satMod val="175000"/>
                            <a:alpha val="40000"/>
                          </a:schemeClr>
                        </a:glow>
                      </a:effectLst>
                    </pic:spPr>
                  </pic:pic>
                </a:graphicData>
              </a:graphic>
            </wp:inline>
          </w:drawing>
        </w:r>
        <w:bookmarkStart w:id="603" w:name="_Toc135759395"/>
        <w:bookmarkEnd w:id="603"/>
      </w:del>
    </w:p>
    <w:p w14:paraId="6C93C962" w14:textId="1759AEBB" w:rsidR="00900DCC" w:rsidDel="00495514" w:rsidRDefault="00900DCC" w:rsidP="00900DCC">
      <w:pPr>
        <w:rPr>
          <w:del w:id="604" w:author="Nigel Crowther1" w:date="2023-05-23T18:07:00Z"/>
          <w:lang w:eastAsia="en-US"/>
        </w:rPr>
      </w:pPr>
      <w:bookmarkStart w:id="605" w:name="_Toc135759396"/>
      <w:bookmarkEnd w:id="605"/>
    </w:p>
    <w:p w14:paraId="37EAD1C4" w14:textId="082E9262" w:rsidR="00B76B59" w:rsidRPr="00545C83" w:rsidDel="00495514" w:rsidRDefault="00B76B59" w:rsidP="00B76B59">
      <w:pPr>
        <w:pStyle w:val="Heading3"/>
        <w:numPr>
          <w:ilvl w:val="0"/>
          <w:numId w:val="0"/>
        </w:numPr>
        <w:rPr>
          <w:del w:id="606" w:author="Nigel Crowther1" w:date="2023-05-23T18:07:00Z"/>
        </w:rPr>
      </w:pPr>
      <w:del w:id="607" w:author="Nigel Crowther1" w:date="2023-05-23T18:07:00Z">
        <w:r w:rsidRPr="00545C83" w:rsidDel="00495514">
          <w:delText>Extend the diagram</w:delText>
        </w:r>
        <w:bookmarkStart w:id="608" w:name="_Toc135759397"/>
        <w:bookmarkEnd w:id="608"/>
      </w:del>
    </w:p>
    <w:p w14:paraId="7B4E3A6A" w14:textId="7DB274DE" w:rsidR="00B76B59" w:rsidDel="00495514" w:rsidRDefault="00B76B59" w:rsidP="00900DCC">
      <w:pPr>
        <w:rPr>
          <w:del w:id="609" w:author="Nigel Crowther1" w:date="2023-05-23T18:07:00Z"/>
          <w:lang w:eastAsia="en-US"/>
        </w:rPr>
      </w:pPr>
      <w:bookmarkStart w:id="610" w:name="_Toc135759398"/>
      <w:bookmarkEnd w:id="610"/>
    </w:p>
    <w:p w14:paraId="28D968F6" w14:textId="3B27F928" w:rsidR="00B76B59" w:rsidDel="00495514" w:rsidRDefault="008A66CE" w:rsidP="00E80046">
      <w:pPr>
        <w:pStyle w:val="ListParagraph"/>
        <w:numPr>
          <w:ilvl w:val="0"/>
          <w:numId w:val="22"/>
        </w:numPr>
        <w:rPr>
          <w:del w:id="611" w:author="Nigel Crowther1" w:date="2023-05-23T18:07:00Z"/>
        </w:rPr>
      </w:pPr>
      <w:del w:id="612" w:author="Nigel Crowther1" w:date="2023-05-23T18:07:00Z">
        <w:r w:rsidDel="00495514">
          <w:delText>E</w:delText>
        </w:r>
        <w:r w:rsidR="00B76B59" w:rsidDel="00495514">
          <w:delText>xtend the diagram so that it handles air miles as well as Gold/Silver/Bronze status.</w:delText>
        </w:r>
        <w:r w:rsidR="009515BE" w:rsidDel="00495514">
          <w:delText xml:space="preserve"> </w:delText>
        </w:r>
        <w:r w:rsidR="00B76B59" w:rsidDel="00495514">
          <w:delText xml:space="preserve">Select </w:delText>
        </w:r>
        <w:r w:rsidDel="00495514">
          <w:delText xml:space="preserve">and then edit </w:delText>
        </w:r>
        <w:r w:rsidR="00B76B59" w:rsidRPr="008A66CE" w:rsidDel="00495514">
          <w:rPr>
            <w:i/>
            <w:iCs/>
          </w:rPr>
          <w:delText>passenger priority</w:delText>
        </w:r>
        <w:r w:rsidR="00B76B59" w:rsidDel="00495514">
          <w:delText xml:space="preserve">.  </w:delText>
        </w:r>
        <w:bookmarkStart w:id="613" w:name="_Toc135759399"/>
        <w:bookmarkEnd w:id="613"/>
      </w:del>
    </w:p>
    <w:p w14:paraId="587C0F5A" w14:textId="078E4CA0" w:rsidR="00B76B59" w:rsidDel="00495514" w:rsidRDefault="00B76B59" w:rsidP="00900DCC">
      <w:pPr>
        <w:rPr>
          <w:del w:id="614" w:author="Nigel Crowther1" w:date="2023-05-23T18:07:00Z"/>
          <w:lang w:eastAsia="en-US"/>
        </w:rPr>
      </w:pPr>
      <w:bookmarkStart w:id="615" w:name="_Toc135759400"/>
      <w:bookmarkEnd w:id="615"/>
    </w:p>
    <w:p w14:paraId="07386B07" w14:textId="7B9DDE18" w:rsidR="0058003D" w:rsidDel="00495514" w:rsidRDefault="009515BE" w:rsidP="00E80046">
      <w:pPr>
        <w:pStyle w:val="ListParagraph"/>
        <w:numPr>
          <w:ilvl w:val="0"/>
          <w:numId w:val="22"/>
        </w:numPr>
        <w:rPr>
          <w:del w:id="616" w:author="Nigel Crowther1" w:date="2023-05-23T18:07:00Z"/>
        </w:rPr>
      </w:pPr>
      <w:del w:id="617" w:author="Nigel Crowther1" w:date="2023-05-23T18:07:00Z">
        <w:r w:rsidDel="00495514">
          <w:delText xml:space="preserve"> </w:delText>
        </w:r>
        <w:r w:rsidR="00B76B59" w:rsidDel="00495514">
          <w:delText>Add a new column in the table</w:delText>
        </w:r>
        <w:r w:rsidR="0058003D" w:rsidDel="00495514">
          <w:delText xml:space="preserve">.  Right-click the </w:delText>
        </w:r>
        <w:r w:rsidR="0058003D" w:rsidRPr="0058003D" w:rsidDel="00495514">
          <w:rPr>
            <w:i/>
            <w:iCs/>
          </w:rPr>
          <w:delText>Passenger2.Status</w:delText>
        </w:r>
        <w:r w:rsidR="0058003D" w:rsidDel="00495514">
          <w:delText xml:space="preserve"> column and then select </w:delText>
        </w:r>
        <w:r w:rsidR="0058003D" w:rsidRPr="0058003D" w:rsidDel="00495514">
          <w:rPr>
            <w:i/>
            <w:iCs/>
          </w:rPr>
          <w:delText xml:space="preserve">Insert right </w:delText>
        </w:r>
        <w:r w:rsidR="0058003D" w:rsidDel="00495514">
          <w:delText xml:space="preserve">to insert a decision column to the right.  </w:delText>
        </w:r>
        <w:bookmarkStart w:id="618" w:name="_Toc135759401"/>
        <w:bookmarkEnd w:id="618"/>
      </w:del>
    </w:p>
    <w:p w14:paraId="1A6EA0D2" w14:textId="725E4776" w:rsidR="0058003D" w:rsidDel="00495514" w:rsidRDefault="0058003D" w:rsidP="0058003D">
      <w:pPr>
        <w:pStyle w:val="ListParagraph"/>
        <w:rPr>
          <w:del w:id="619" w:author="Nigel Crowther1" w:date="2023-05-23T18:07:00Z"/>
        </w:rPr>
      </w:pPr>
      <w:bookmarkStart w:id="620" w:name="_Toc135759402"/>
      <w:bookmarkEnd w:id="620"/>
    </w:p>
    <w:p w14:paraId="103B89B8" w14:textId="4907992D" w:rsidR="0058003D" w:rsidDel="00495514" w:rsidRDefault="0058003D" w:rsidP="0058003D">
      <w:pPr>
        <w:pStyle w:val="ListParagraph"/>
        <w:ind w:left="360"/>
        <w:rPr>
          <w:del w:id="621" w:author="Nigel Crowther1" w:date="2023-05-23T18:07:00Z"/>
        </w:rPr>
      </w:pPr>
      <w:del w:id="622" w:author="Nigel Crowther1" w:date="2023-05-23T18:07:00Z">
        <w:r w:rsidDel="00495514">
          <w:rPr>
            <w:noProof/>
          </w:rPr>
          <w:drawing>
            <wp:inline distT="0" distB="0" distL="0" distR="0" wp14:anchorId="38646E2A" wp14:editId="7724EEC5">
              <wp:extent cx="3638550" cy="1098991"/>
              <wp:effectExtent l="228600" t="228600" r="209550" b="2159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45555" cy="1101107"/>
                      </a:xfrm>
                      <a:prstGeom prst="rect">
                        <a:avLst/>
                      </a:prstGeom>
                      <a:noFill/>
                      <a:ln>
                        <a:noFill/>
                      </a:ln>
                      <a:effectLst>
                        <a:glow rad="228600">
                          <a:schemeClr val="accent1">
                            <a:satMod val="175000"/>
                            <a:alpha val="40000"/>
                          </a:schemeClr>
                        </a:glow>
                      </a:effectLst>
                    </pic:spPr>
                  </pic:pic>
                </a:graphicData>
              </a:graphic>
            </wp:inline>
          </w:drawing>
        </w:r>
        <w:bookmarkStart w:id="623" w:name="_Toc135759403"/>
        <w:bookmarkEnd w:id="623"/>
      </w:del>
    </w:p>
    <w:p w14:paraId="1B6EAA0C" w14:textId="669805E4" w:rsidR="00B76B59" w:rsidDel="00495514" w:rsidRDefault="0058003D" w:rsidP="00E80046">
      <w:pPr>
        <w:pStyle w:val="ListParagraph"/>
        <w:numPr>
          <w:ilvl w:val="0"/>
          <w:numId w:val="22"/>
        </w:numPr>
        <w:rPr>
          <w:del w:id="624" w:author="Nigel Crowther1" w:date="2023-05-23T18:07:00Z"/>
        </w:rPr>
      </w:pPr>
      <w:del w:id="625" w:author="Nigel Crowther1" w:date="2023-05-23T18:07:00Z">
        <w:r w:rsidDel="00495514">
          <w:delText>Rename the column</w:delText>
        </w:r>
        <w:r w:rsidR="00B76B59" w:rsidDel="00495514">
          <w:delText xml:space="preserve"> </w:delText>
        </w:r>
        <w:r w:rsidR="00B76B59" w:rsidRPr="0058003D" w:rsidDel="00495514">
          <w:rPr>
            <w:i/>
            <w:iCs/>
          </w:rPr>
          <w:delText>Passenger1.Miles</w:delText>
        </w:r>
        <w:r w:rsidDel="00495514">
          <w:delText xml:space="preserve"> and select data type </w:delText>
        </w:r>
        <w:r w:rsidRPr="0058003D" w:rsidDel="00495514">
          <w:rPr>
            <w:i/>
            <w:iCs/>
          </w:rPr>
          <w:delText>number</w:delText>
        </w:r>
        <w:r w:rsidDel="00495514">
          <w:delText>:</w:delText>
        </w:r>
        <w:bookmarkStart w:id="626" w:name="_Toc135759404"/>
        <w:bookmarkEnd w:id="626"/>
      </w:del>
    </w:p>
    <w:p w14:paraId="53F41425" w14:textId="25C0DE74" w:rsidR="008A66CE" w:rsidDel="00495514" w:rsidRDefault="0058003D" w:rsidP="0058003D">
      <w:pPr>
        <w:ind w:left="360"/>
        <w:rPr>
          <w:del w:id="627" w:author="Nigel Crowther1" w:date="2023-05-23T18:07:00Z"/>
        </w:rPr>
      </w:pPr>
      <w:del w:id="628" w:author="Nigel Crowther1" w:date="2023-05-23T18:07:00Z">
        <w:r w:rsidRPr="0058003D" w:rsidDel="00495514">
          <w:rPr>
            <w:noProof/>
          </w:rPr>
          <w:drawing>
            <wp:inline distT="0" distB="0" distL="0" distR="0" wp14:anchorId="1737502C" wp14:editId="2ADA9A94">
              <wp:extent cx="3714966" cy="1628775"/>
              <wp:effectExtent l="228600" t="228600" r="209550" b="2000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33150" cy="1636748"/>
                      </a:xfrm>
                      <a:prstGeom prst="rect">
                        <a:avLst/>
                      </a:prstGeom>
                      <a:effectLst>
                        <a:glow rad="228600">
                          <a:schemeClr val="accent1">
                            <a:satMod val="175000"/>
                            <a:alpha val="40000"/>
                          </a:schemeClr>
                        </a:glow>
                      </a:effectLst>
                    </pic:spPr>
                  </pic:pic>
                </a:graphicData>
              </a:graphic>
            </wp:inline>
          </w:drawing>
        </w:r>
        <w:bookmarkStart w:id="629" w:name="_Toc135759405"/>
        <w:bookmarkEnd w:id="629"/>
      </w:del>
    </w:p>
    <w:p w14:paraId="08A5993B" w14:textId="3D7C61A9" w:rsidR="008A66CE" w:rsidDel="00495514" w:rsidRDefault="008A66CE" w:rsidP="00E80046">
      <w:pPr>
        <w:pStyle w:val="ListParagraph"/>
        <w:numPr>
          <w:ilvl w:val="0"/>
          <w:numId w:val="22"/>
        </w:numPr>
        <w:rPr>
          <w:del w:id="630" w:author="Nigel Crowther1" w:date="2023-05-23T18:07:00Z"/>
        </w:rPr>
      </w:pPr>
      <w:del w:id="631" w:author="Nigel Crowther1" w:date="2023-05-23T18:07:00Z">
        <w:r w:rsidDel="00495514">
          <w:delText xml:space="preserve">Add logic so passengers </w:delText>
        </w:r>
        <w:r w:rsidR="00CC3546" w:rsidDel="00495514">
          <w:delText>with</w:delText>
        </w:r>
        <w:r w:rsidDel="00495514">
          <w:delText xml:space="preserve"> the same status</w:delText>
        </w:r>
        <w:r w:rsidR="00CC3546" w:rsidDel="00495514">
          <w:delText xml:space="preserve"> </w:delText>
        </w:r>
        <w:r w:rsidDel="00495514">
          <w:delText>are prioritized on air miles:</w:delText>
        </w:r>
        <w:bookmarkStart w:id="632" w:name="_Toc135759406"/>
        <w:bookmarkEnd w:id="632"/>
      </w:del>
    </w:p>
    <w:p w14:paraId="2C232439" w14:textId="2BCAD294" w:rsidR="00B76B59" w:rsidDel="00495514" w:rsidRDefault="00492C84" w:rsidP="00900DCC">
      <w:pPr>
        <w:rPr>
          <w:del w:id="633" w:author="Nigel Crowther1" w:date="2023-05-23T18:07:00Z"/>
          <w:lang w:eastAsia="en-US"/>
        </w:rPr>
      </w:pPr>
      <w:del w:id="634" w:author="Nigel Crowther1" w:date="2023-05-23T18:07:00Z">
        <w:r w:rsidRPr="00492C84" w:rsidDel="00495514">
          <w:rPr>
            <w:noProof/>
            <w:lang w:eastAsia="en-US"/>
          </w:rPr>
          <w:drawing>
            <wp:inline distT="0" distB="0" distL="0" distR="0" wp14:anchorId="50DBA4CC" wp14:editId="230E32ED">
              <wp:extent cx="5029200" cy="2855178"/>
              <wp:effectExtent l="228600" t="228600" r="209550" b="2120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1992" cy="2856763"/>
                      </a:xfrm>
                      <a:prstGeom prst="rect">
                        <a:avLst/>
                      </a:prstGeom>
                      <a:effectLst>
                        <a:glow rad="228600">
                          <a:schemeClr val="accent1">
                            <a:satMod val="175000"/>
                            <a:alpha val="40000"/>
                          </a:schemeClr>
                        </a:glow>
                      </a:effectLst>
                    </pic:spPr>
                  </pic:pic>
                </a:graphicData>
              </a:graphic>
            </wp:inline>
          </w:drawing>
        </w:r>
        <w:bookmarkStart w:id="635" w:name="_Toc135759407"/>
        <w:bookmarkEnd w:id="635"/>
      </w:del>
    </w:p>
    <w:p w14:paraId="135ED3AA" w14:textId="5296F486" w:rsidR="00B76B59" w:rsidRPr="00B76B59" w:rsidDel="00495514" w:rsidRDefault="00B76B59" w:rsidP="00900DCC">
      <w:pPr>
        <w:rPr>
          <w:del w:id="636" w:author="Nigel Crowther1" w:date="2023-05-23T18:07:00Z"/>
          <w:b/>
          <w:bCs/>
          <w:lang w:eastAsia="en-US"/>
        </w:rPr>
      </w:pPr>
      <w:del w:id="637" w:author="Nigel Crowther1" w:date="2023-05-23T18:07:00Z">
        <w:r w:rsidRPr="00B76B59" w:rsidDel="00495514">
          <w:rPr>
            <w:b/>
            <w:bCs/>
            <w:lang w:eastAsia="en-US"/>
          </w:rPr>
          <w:delText xml:space="preserve">Test New </w:delText>
        </w:r>
        <w:r w:rsidDel="00495514">
          <w:rPr>
            <w:b/>
            <w:bCs/>
            <w:lang w:eastAsia="en-US"/>
          </w:rPr>
          <w:delText>B</w:delText>
        </w:r>
        <w:r w:rsidRPr="00B76B59" w:rsidDel="00495514">
          <w:rPr>
            <w:b/>
            <w:bCs/>
            <w:lang w:eastAsia="en-US"/>
          </w:rPr>
          <w:delText xml:space="preserve">usiness </w:delText>
        </w:r>
        <w:r w:rsidDel="00495514">
          <w:rPr>
            <w:b/>
            <w:bCs/>
            <w:lang w:eastAsia="en-US"/>
          </w:rPr>
          <w:delText>L</w:delText>
        </w:r>
        <w:r w:rsidRPr="00B76B59" w:rsidDel="00495514">
          <w:rPr>
            <w:b/>
            <w:bCs/>
            <w:lang w:eastAsia="en-US"/>
          </w:rPr>
          <w:delText>ogic</w:delText>
        </w:r>
        <w:bookmarkStart w:id="638" w:name="_Toc135759408"/>
        <w:bookmarkEnd w:id="638"/>
      </w:del>
    </w:p>
    <w:p w14:paraId="0473194C" w14:textId="042F93CC" w:rsidR="00B76B59" w:rsidRPr="00545C83" w:rsidDel="00495514" w:rsidRDefault="00B76B59" w:rsidP="00900DCC">
      <w:pPr>
        <w:rPr>
          <w:del w:id="639" w:author="Nigel Crowther1" w:date="2023-05-23T18:07:00Z"/>
          <w:lang w:eastAsia="en-US"/>
        </w:rPr>
      </w:pPr>
      <w:bookmarkStart w:id="640" w:name="_Toc135759409"/>
      <w:bookmarkEnd w:id="640"/>
    </w:p>
    <w:p w14:paraId="7CA1B301" w14:textId="7968C66D" w:rsidR="00900DCC" w:rsidRPr="00545C83" w:rsidDel="00495514" w:rsidRDefault="00900DCC" w:rsidP="00E80046">
      <w:pPr>
        <w:pStyle w:val="ListParagraph"/>
        <w:numPr>
          <w:ilvl w:val="0"/>
          <w:numId w:val="22"/>
        </w:numPr>
        <w:rPr>
          <w:del w:id="641" w:author="Nigel Crowther1" w:date="2023-05-23T18:07:00Z"/>
        </w:rPr>
      </w:pPr>
      <w:del w:id="642" w:author="Nigel Crowther1" w:date="2023-05-23T18:07:00Z">
        <w:r w:rsidRPr="00545C83" w:rsidDel="00495514">
          <w:delText>Add another passenger</w:delText>
        </w:r>
        <w:r w:rsidRPr="0058003D" w:rsidDel="00495514">
          <w:rPr>
            <w:i/>
            <w:iCs/>
          </w:rPr>
          <w:delText>.</w:delText>
        </w:r>
        <w:r w:rsidRPr="00545C83" w:rsidDel="00495514">
          <w:delText xml:space="preserve"> </w:delText>
        </w:r>
        <w:r w:rsidR="00C87E4A" w:rsidDel="00495514">
          <w:delText xml:space="preserve"> C</w:delText>
        </w:r>
        <w:r w:rsidRPr="00545C83" w:rsidDel="00495514">
          <w:delText xml:space="preserve">lick on the </w:delText>
        </w:r>
        <w:r w:rsidR="00C87E4A" w:rsidRPr="009515BE" w:rsidDel="00495514">
          <w:rPr>
            <w:i/>
            <w:iCs/>
          </w:rPr>
          <w:delText>P</w:delText>
        </w:r>
        <w:r w:rsidRPr="009515BE" w:rsidDel="00495514">
          <w:rPr>
            <w:i/>
            <w:iCs/>
          </w:rPr>
          <w:delText>lus</w:delText>
        </w:r>
        <w:r w:rsidRPr="00545C83" w:rsidDel="00495514">
          <w:delText xml:space="preserve"> </w:delText>
        </w:r>
        <w:r w:rsidR="00C87E4A" w:rsidDel="00495514">
          <w:delText>symbol</w:delText>
        </w:r>
        <w:r w:rsidRPr="00545C83" w:rsidDel="00495514">
          <w:delText xml:space="preserve"> next to </w:delText>
        </w:r>
        <w:r w:rsidRPr="009515BE" w:rsidDel="00495514">
          <w:rPr>
            <w:i/>
            <w:iCs/>
          </w:rPr>
          <w:delText xml:space="preserve">Passenger List </w:delText>
        </w:r>
        <w:r w:rsidRPr="00545C83" w:rsidDel="00495514">
          <w:delText xml:space="preserve">in the </w:delText>
        </w:r>
        <w:r w:rsidRPr="009515BE" w:rsidDel="00495514">
          <w:rPr>
            <w:i/>
            <w:iCs/>
          </w:rPr>
          <w:delText>Inputs</w:delText>
        </w:r>
        <w:r w:rsidRPr="00545C83" w:rsidDel="00495514">
          <w:delText xml:space="preserve"> Panel</w:delText>
        </w:r>
        <w:r w:rsidR="00B76B59" w:rsidDel="00495514">
          <w:delText xml:space="preserve">, then scroll to the bottom of the list to find the new entry. </w:delText>
        </w:r>
        <w:r w:rsidR="00B76B59" w:rsidRPr="009515BE" w:rsidDel="00495514">
          <w:rPr>
            <w:b/>
            <w:bCs/>
          </w:rPr>
          <w:delText>Tip:</w:delText>
        </w:r>
        <w:r w:rsidR="00B76B59" w:rsidDel="00495514">
          <w:delText xml:space="preserve"> You may need to drag out the test panel to see the </w:delText>
        </w:r>
        <w:r w:rsidR="00B76B59" w:rsidRPr="009515BE" w:rsidDel="00495514">
          <w:rPr>
            <w:i/>
            <w:iCs/>
          </w:rPr>
          <w:delText>Plus</w:delText>
        </w:r>
        <w:r w:rsidR="00B76B59" w:rsidDel="00495514">
          <w:delText xml:space="preserve"> symbol.</w:delText>
        </w:r>
        <w:bookmarkStart w:id="643" w:name="_Toc135759410"/>
        <w:bookmarkEnd w:id="643"/>
      </w:del>
    </w:p>
    <w:p w14:paraId="28628B30" w14:textId="7E5BEC72" w:rsidR="00900DCC" w:rsidRPr="00545C83" w:rsidDel="00495514" w:rsidRDefault="00900DCC" w:rsidP="00900DCC">
      <w:pPr>
        <w:rPr>
          <w:del w:id="644" w:author="Nigel Crowther1" w:date="2023-05-23T18:07:00Z"/>
          <w:lang w:eastAsia="en-US"/>
        </w:rPr>
      </w:pPr>
      <w:del w:id="645" w:author="Nigel Crowther1" w:date="2023-05-23T18:07:00Z">
        <w:r w:rsidRPr="00545C83" w:rsidDel="00495514">
          <w:rPr>
            <w:noProof/>
            <w:lang w:eastAsia="en-US"/>
          </w:rPr>
          <w:drawing>
            <wp:inline distT="0" distB="0" distL="0" distR="0" wp14:anchorId="1F7479B4" wp14:editId="526DB80B">
              <wp:extent cx="3258005" cy="247685"/>
              <wp:effectExtent l="228600" t="228600" r="209550" b="2095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58005" cy="247685"/>
                      </a:xfrm>
                      <a:prstGeom prst="rect">
                        <a:avLst/>
                      </a:prstGeom>
                      <a:effectLst>
                        <a:glow rad="228600">
                          <a:schemeClr val="accent1">
                            <a:satMod val="175000"/>
                            <a:alpha val="40000"/>
                          </a:schemeClr>
                        </a:glow>
                      </a:effectLst>
                    </pic:spPr>
                  </pic:pic>
                </a:graphicData>
              </a:graphic>
            </wp:inline>
          </w:drawing>
        </w:r>
        <w:bookmarkStart w:id="646" w:name="_Toc135759411"/>
        <w:bookmarkEnd w:id="646"/>
      </w:del>
    </w:p>
    <w:p w14:paraId="67827884" w14:textId="4F7DB1D6" w:rsidR="00900DCC" w:rsidRPr="00545C83" w:rsidDel="00495514" w:rsidRDefault="00A746F1" w:rsidP="00E80046">
      <w:pPr>
        <w:pStyle w:val="ListParagraph"/>
        <w:numPr>
          <w:ilvl w:val="0"/>
          <w:numId w:val="22"/>
        </w:numPr>
        <w:rPr>
          <w:del w:id="647" w:author="Nigel Crowther1" w:date="2023-05-23T18:07:00Z"/>
        </w:rPr>
      </w:pPr>
      <w:del w:id="648" w:author="Nigel Crowther1" w:date="2023-05-23T18:07:00Z">
        <w:r w:rsidDel="00495514">
          <w:delText xml:space="preserve">Scroll to the bottom of </w:delText>
        </w:r>
        <w:r w:rsidRPr="00A746F1" w:rsidDel="00495514">
          <w:rPr>
            <w:i/>
            <w:iCs/>
          </w:rPr>
          <w:delText xml:space="preserve">Passenger List </w:delText>
        </w:r>
        <w:r w:rsidDel="00495514">
          <w:delText xml:space="preserve">to find the newly created entry. </w:delText>
        </w:r>
        <w:r w:rsidR="00900DCC" w:rsidRPr="00545C83" w:rsidDel="00495514">
          <w:delText xml:space="preserve">Add </w:delText>
        </w:r>
        <w:r w:rsidR="00B76B59" w:rsidDel="00495514">
          <w:delText xml:space="preserve">passenger </w:delText>
        </w:r>
        <w:r w:rsidR="00B76B59" w:rsidRPr="00B76B59" w:rsidDel="00495514">
          <w:rPr>
            <w:i/>
            <w:iCs/>
          </w:rPr>
          <w:delText>John Smith</w:delText>
        </w:r>
        <w:r w:rsidDel="00495514">
          <w:delText xml:space="preserve"> with the following data:</w:delText>
        </w:r>
        <w:bookmarkStart w:id="649" w:name="_Toc135759412"/>
        <w:bookmarkEnd w:id="649"/>
      </w:del>
    </w:p>
    <w:p w14:paraId="72328188" w14:textId="7BC54624" w:rsidR="00900DCC" w:rsidRPr="00545C83" w:rsidDel="00495514" w:rsidRDefault="00900DCC" w:rsidP="00900DCC">
      <w:pPr>
        <w:rPr>
          <w:del w:id="650" w:author="Nigel Crowther1" w:date="2023-05-23T18:07:00Z"/>
          <w:lang w:eastAsia="en-US"/>
        </w:rPr>
      </w:pPr>
      <w:del w:id="651" w:author="Nigel Crowther1" w:date="2023-05-23T18:07:00Z">
        <w:r w:rsidRPr="00545C83" w:rsidDel="00495514">
          <w:rPr>
            <w:noProof/>
            <w:lang w:eastAsia="en-US"/>
          </w:rPr>
          <w:drawing>
            <wp:inline distT="0" distB="0" distL="0" distR="0" wp14:anchorId="563A6D0A" wp14:editId="11F3404A">
              <wp:extent cx="1661908" cy="1819606"/>
              <wp:effectExtent l="228600" t="228600" r="205105" b="2190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666646" cy="1824794"/>
                      </a:xfrm>
                      <a:prstGeom prst="rect">
                        <a:avLst/>
                      </a:prstGeom>
                      <a:effectLst>
                        <a:glow rad="228600">
                          <a:schemeClr val="accent1">
                            <a:satMod val="175000"/>
                            <a:alpha val="40000"/>
                          </a:schemeClr>
                        </a:glow>
                      </a:effectLst>
                    </pic:spPr>
                  </pic:pic>
                </a:graphicData>
              </a:graphic>
            </wp:inline>
          </w:drawing>
        </w:r>
        <w:bookmarkStart w:id="652" w:name="_Toc135759413"/>
        <w:bookmarkEnd w:id="652"/>
      </w:del>
    </w:p>
    <w:p w14:paraId="1902614A" w14:textId="17D6FD9A" w:rsidR="00900DCC" w:rsidRPr="00545C83" w:rsidDel="00495514" w:rsidRDefault="00A746F1" w:rsidP="00900DCC">
      <w:pPr>
        <w:pStyle w:val="ListParagraph"/>
        <w:numPr>
          <w:ilvl w:val="0"/>
          <w:numId w:val="22"/>
        </w:numPr>
        <w:rPr>
          <w:del w:id="653" w:author="Nigel Crowther1" w:date="2023-05-23T18:07:00Z"/>
        </w:rPr>
      </w:pPr>
      <w:del w:id="654" w:author="Nigel Crowther1" w:date="2023-05-23T18:07:00Z">
        <w:r w:rsidDel="00495514">
          <w:delText xml:space="preserve">John has </w:delText>
        </w:r>
        <w:r w:rsidR="00CC3546" w:rsidRPr="00B76B59" w:rsidDel="00495514">
          <w:rPr>
            <w:i/>
            <w:iCs/>
          </w:rPr>
          <w:delText>bronze</w:delText>
        </w:r>
        <w:r w:rsidDel="00495514">
          <w:delText xml:space="preserve"> status</w:delText>
        </w:r>
        <w:r w:rsidR="00CC3546" w:rsidDel="00495514">
          <w:delText>,</w:delText>
        </w:r>
        <w:r w:rsidDel="00495514">
          <w:delText xml:space="preserve"> the same as </w:delText>
        </w:r>
        <w:r w:rsidRPr="00CC3546" w:rsidDel="00495514">
          <w:delText>Fred Bloggs</w:delText>
        </w:r>
        <w:r w:rsidDel="00495514">
          <w:delText xml:space="preserve">, but John has more air miles, so using the new logic, he will have priority. </w:delText>
        </w:r>
        <w:r w:rsidR="00900DCC" w:rsidRPr="00545C83" w:rsidDel="00495514">
          <w:delText>Verify that</w:delText>
        </w:r>
        <w:r w:rsidR="00900DCC" w:rsidRPr="00C87E4A" w:rsidDel="00495514">
          <w:rPr>
            <w:i/>
            <w:iCs/>
          </w:rPr>
          <w:delText xml:space="preserve"> Fred Bloggs</w:delText>
        </w:r>
        <w:r w:rsidR="00900DCC" w:rsidRPr="00545C83" w:rsidDel="00495514">
          <w:delText xml:space="preserve"> is put on hold </w:delText>
        </w:r>
        <w:r w:rsidR="00B76B59" w:rsidDel="00495514">
          <w:delText>and</w:delText>
        </w:r>
        <w:r w:rsidR="00900DCC" w:rsidRPr="00545C83" w:rsidDel="00495514">
          <w:delText xml:space="preserve"> </w:delText>
        </w:r>
        <w:r w:rsidR="00900DCC" w:rsidRPr="00C87E4A" w:rsidDel="00495514">
          <w:rPr>
            <w:i/>
            <w:iCs/>
          </w:rPr>
          <w:delText>John Smith</w:delText>
        </w:r>
        <w:r w:rsidR="00900DCC" w:rsidRPr="00545C83" w:rsidDel="00495514">
          <w:delText xml:space="preserve"> </w:delText>
        </w:r>
        <w:r w:rsidR="00B76B59" w:rsidDel="00495514">
          <w:delText>is rescheduled to flight BA002</w:delText>
        </w:r>
        <w:r w:rsidR="00CC3546" w:rsidDel="00495514">
          <w:delText xml:space="preserve"> (Fred Bloggs has a null flight number in the Rebooked Passengers list):</w:delText>
        </w:r>
        <w:bookmarkStart w:id="655" w:name="_Toc135759414"/>
        <w:bookmarkEnd w:id="655"/>
      </w:del>
    </w:p>
    <w:p w14:paraId="727A6770" w14:textId="5FA10CAE" w:rsidR="00AC58B3" w:rsidDel="00495514" w:rsidRDefault="00900DCC" w:rsidP="00900DCC">
      <w:pPr>
        <w:rPr>
          <w:del w:id="656" w:author="Nigel Crowther1" w:date="2023-05-23T18:07:00Z"/>
          <w:lang w:eastAsia="en-US"/>
        </w:rPr>
      </w:pPr>
      <w:del w:id="657" w:author="Nigel Crowther1" w:date="2023-05-23T18:07:00Z">
        <w:r w:rsidRPr="00545C83" w:rsidDel="00495514">
          <w:rPr>
            <w:noProof/>
            <w:lang w:eastAsia="en-US"/>
          </w:rPr>
          <w:drawing>
            <wp:inline distT="0" distB="0" distL="0" distR="0" wp14:anchorId="3AFD90F5" wp14:editId="42204D1E">
              <wp:extent cx="2305143" cy="3322413"/>
              <wp:effectExtent l="228600" t="228600" r="209550" b="2019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17124" cy="3339682"/>
                      </a:xfrm>
                      <a:prstGeom prst="rect">
                        <a:avLst/>
                      </a:prstGeom>
                      <a:effectLst>
                        <a:glow rad="228600">
                          <a:schemeClr val="accent1">
                            <a:satMod val="175000"/>
                            <a:alpha val="40000"/>
                          </a:schemeClr>
                        </a:glow>
                      </a:effectLst>
                    </pic:spPr>
                  </pic:pic>
                </a:graphicData>
              </a:graphic>
            </wp:inline>
          </w:drawing>
        </w:r>
        <w:bookmarkStart w:id="658" w:name="_Toc135759415"/>
        <w:bookmarkEnd w:id="658"/>
      </w:del>
    </w:p>
    <w:p w14:paraId="3AF3BBED" w14:textId="3FC62500" w:rsidR="003D3A0C" w:rsidRPr="00545C83" w:rsidRDefault="003D3A0C" w:rsidP="00DD3C1D">
      <w:pPr>
        <w:pStyle w:val="Heading1"/>
        <w:rPr>
          <w:lang w:val="en-GB"/>
        </w:rPr>
      </w:pPr>
      <w:bookmarkStart w:id="659" w:name="_Toc135759416"/>
      <w:r w:rsidRPr="00545C83">
        <w:rPr>
          <w:lang w:val="en-GB"/>
        </w:rPr>
        <w:lastRenderedPageBreak/>
        <w:t>Conclusion</w:t>
      </w:r>
      <w:bookmarkEnd w:id="659"/>
    </w:p>
    <w:p w14:paraId="2F8635C9" w14:textId="4ACA301E" w:rsidR="003D3A0C" w:rsidRPr="00545C83" w:rsidRDefault="003D3A0C" w:rsidP="003D3A0C">
      <w:pPr>
        <w:rPr>
          <w:lang w:eastAsia="en-US"/>
        </w:rPr>
      </w:pPr>
    </w:p>
    <w:p w14:paraId="3D24220D" w14:textId="143A27D0" w:rsidR="00CC41BE" w:rsidRPr="00545C83" w:rsidRDefault="003D3A0C" w:rsidP="003D3A0C">
      <w:r w:rsidRPr="00545C83">
        <w:rPr>
          <w:lang w:eastAsia="en-US"/>
        </w:rPr>
        <w:t xml:space="preserve">In this lab we </w:t>
      </w:r>
      <w:r w:rsidR="00900DCC" w:rsidRPr="00545C83">
        <w:rPr>
          <w:lang w:eastAsia="en-US"/>
        </w:rPr>
        <w:t xml:space="preserve">went beyond the basics of DMN to give </w:t>
      </w:r>
      <w:r w:rsidR="00584B85" w:rsidRPr="00545C83">
        <w:rPr>
          <w:lang w:eastAsia="en-US"/>
        </w:rPr>
        <w:t>techniques</w:t>
      </w:r>
      <w:r w:rsidRPr="00545C83">
        <w:rPr>
          <w:lang w:eastAsia="en-US"/>
        </w:rPr>
        <w:t xml:space="preserve"> </w:t>
      </w:r>
      <w:r w:rsidR="00704DF3" w:rsidRPr="00545C83">
        <w:rPr>
          <w:lang w:eastAsia="en-US"/>
        </w:rPr>
        <w:t>for building</w:t>
      </w:r>
      <w:r w:rsidRPr="00545C83">
        <w:rPr>
          <w:lang w:eastAsia="en-US"/>
        </w:rPr>
        <w:t xml:space="preserve"> </w:t>
      </w:r>
      <w:r w:rsidR="00584B85" w:rsidRPr="00545C83">
        <w:rPr>
          <w:lang w:eastAsia="en-US"/>
        </w:rPr>
        <w:t xml:space="preserve">real world </w:t>
      </w:r>
      <w:r w:rsidRPr="00545C83">
        <w:rPr>
          <w:lang w:eastAsia="en-US"/>
        </w:rPr>
        <w:t xml:space="preserve">DMN projects.  </w:t>
      </w:r>
    </w:p>
    <w:p w14:paraId="1B398DDD" w14:textId="19166842" w:rsidR="003D3A0C" w:rsidRPr="00545C83" w:rsidRDefault="003D3A0C" w:rsidP="003D3A0C">
      <w:pPr>
        <w:rPr>
          <w:lang w:eastAsia="en-US"/>
        </w:rPr>
      </w:pPr>
    </w:p>
    <w:p w14:paraId="0BAA72CA" w14:textId="25025573" w:rsidR="00EC6C4C" w:rsidRPr="00545C83" w:rsidRDefault="00EC6C4C" w:rsidP="003D3A0C">
      <w:pPr>
        <w:rPr>
          <w:lang w:eastAsia="en-US"/>
        </w:rPr>
      </w:pPr>
    </w:p>
    <w:bookmarkEnd w:id="2"/>
    <w:p w14:paraId="58E6E375" w14:textId="112CA585" w:rsidR="007816A5" w:rsidRDefault="007816A5">
      <w:pPr>
        <w:rPr>
          <w:lang w:eastAsia="en-US"/>
        </w:rPr>
      </w:pPr>
      <w:r>
        <w:rPr>
          <w:lang w:eastAsia="en-US"/>
        </w:rPr>
        <w:br w:type="page"/>
      </w:r>
    </w:p>
    <w:p w14:paraId="78D6A778" w14:textId="4AFE8257" w:rsidR="003D3A0C" w:rsidRDefault="007816A5" w:rsidP="007816A5">
      <w:pPr>
        <w:pStyle w:val="Heading1"/>
      </w:pPr>
      <w:bookmarkStart w:id="660" w:name="_Toc135759417"/>
      <w:r>
        <w:lastRenderedPageBreak/>
        <w:t xml:space="preserve">Appendix </w:t>
      </w:r>
      <w:r w:rsidR="009207EE">
        <w:rPr>
          <w:lang w:val="en-GB"/>
        </w:rPr>
        <w:t>A</w:t>
      </w:r>
      <w:r>
        <w:t xml:space="preserve">: </w:t>
      </w:r>
      <w:r w:rsidR="009207EE">
        <w:rPr>
          <w:lang w:val="en-GB"/>
        </w:rPr>
        <w:t xml:space="preserve">Installing </w:t>
      </w:r>
      <w:r>
        <w:rPr>
          <w:lang w:val="en-GB"/>
        </w:rPr>
        <w:t xml:space="preserve">KIE Sandbox </w:t>
      </w:r>
      <w:r w:rsidR="009207EE">
        <w:rPr>
          <w:lang w:val="en-GB"/>
        </w:rPr>
        <w:t>Extended Services</w:t>
      </w:r>
      <w:bookmarkEnd w:id="660"/>
    </w:p>
    <w:p w14:paraId="21E1540F" w14:textId="0D79DBB8" w:rsidR="007816A5" w:rsidRDefault="007816A5" w:rsidP="007816A5">
      <w:pPr>
        <w:rPr>
          <w:lang w:eastAsia="en-US"/>
        </w:rPr>
      </w:pPr>
    </w:p>
    <w:p w14:paraId="4CF7000A" w14:textId="3C86BB75" w:rsidR="007816A5" w:rsidRDefault="009207EE" w:rsidP="007816A5">
      <w:pPr>
        <w:rPr>
          <w:lang w:eastAsia="en-US"/>
        </w:rPr>
      </w:pPr>
      <w:r>
        <w:rPr>
          <w:lang w:eastAsia="en-US"/>
        </w:rPr>
        <w:t xml:space="preserve">In </w:t>
      </w:r>
      <w:del w:id="661" w:author="Reinhold Engelbrecht" w:date="2023-05-10T11:49:00Z">
        <w:r w:rsidDel="00C038A9">
          <w:rPr>
            <w:lang w:eastAsia="en-US"/>
          </w:rPr>
          <w:delText xml:space="preserve">Kie </w:delText>
        </w:r>
      </w:del>
      <w:ins w:id="662" w:author="Reinhold Engelbrecht" w:date="2023-05-10T11:49:00Z">
        <w:r w:rsidR="00C038A9">
          <w:rPr>
            <w:lang w:eastAsia="en-US"/>
          </w:rPr>
          <w:t xml:space="preserve">KIE </w:t>
        </w:r>
      </w:ins>
      <w:r>
        <w:rPr>
          <w:lang w:eastAsia="en-US"/>
        </w:rPr>
        <w:t>Sandbox</w:t>
      </w:r>
      <w:r w:rsidR="007816A5">
        <w:rPr>
          <w:lang w:eastAsia="en-US"/>
        </w:rPr>
        <w:t xml:space="preserve">, click </w:t>
      </w:r>
      <w:r>
        <w:rPr>
          <w:noProof/>
          <w:lang w:eastAsia="en-US"/>
        </w:rPr>
        <w:t xml:space="preserve">the arrow to the right of </w:t>
      </w:r>
      <w:r w:rsidRPr="003C3AFA">
        <w:rPr>
          <w:i/>
          <w:iCs/>
          <w:noProof/>
          <w:lang w:eastAsia="en-US"/>
        </w:rPr>
        <w:t>Deploy</w:t>
      </w:r>
      <w:r>
        <w:rPr>
          <w:noProof/>
          <w:lang w:eastAsia="en-US"/>
        </w:rPr>
        <w:t>:</w:t>
      </w:r>
    </w:p>
    <w:p w14:paraId="57D17603" w14:textId="04F8C935" w:rsidR="00C730AC" w:rsidRDefault="009207EE" w:rsidP="007816A5">
      <w:pPr>
        <w:rPr>
          <w:rFonts w:ascii="Red Hat Text" w:hAnsi="Red Hat Text"/>
          <w:color w:val="252525"/>
          <w:sz w:val="27"/>
          <w:szCs w:val="27"/>
        </w:rPr>
      </w:pPr>
      <w:r w:rsidRPr="009207EE">
        <w:rPr>
          <w:rFonts w:ascii="Red Hat Text" w:hAnsi="Red Hat Text"/>
          <w:noProof/>
          <w:color w:val="252525"/>
          <w:sz w:val="27"/>
          <w:szCs w:val="27"/>
        </w:rPr>
        <w:drawing>
          <wp:inline distT="0" distB="0" distL="0" distR="0" wp14:anchorId="574B96D9" wp14:editId="1ABA6639">
            <wp:extent cx="4067743" cy="543001"/>
            <wp:effectExtent l="228600" t="228600" r="200025" b="2190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067743" cy="543001"/>
                    </a:xfrm>
                    <a:prstGeom prst="rect">
                      <a:avLst/>
                    </a:prstGeom>
                    <a:effectLst>
                      <a:glow rad="228600">
                        <a:schemeClr val="accent1">
                          <a:satMod val="175000"/>
                          <a:alpha val="40000"/>
                        </a:schemeClr>
                      </a:glow>
                    </a:effectLst>
                  </pic:spPr>
                </pic:pic>
              </a:graphicData>
            </a:graphic>
          </wp:inline>
        </w:drawing>
      </w:r>
    </w:p>
    <w:p w14:paraId="0DF14F52" w14:textId="66100D55" w:rsidR="00C730AC" w:rsidRDefault="009207EE" w:rsidP="007816A5">
      <w:pPr>
        <w:rPr>
          <w:rFonts w:ascii="Red Hat Text" w:hAnsi="Red Hat Text"/>
          <w:color w:val="252525"/>
          <w:sz w:val="27"/>
          <w:szCs w:val="27"/>
        </w:rPr>
      </w:pPr>
      <w:r>
        <w:rPr>
          <w:rFonts w:ascii="Red Hat Text" w:hAnsi="Red Hat Text"/>
          <w:color w:val="252525"/>
          <w:sz w:val="27"/>
          <w:szCs w:val="27"/>
        </w:rPr>
        <w:t xml:space="preserve">You should see the following screen.  Click </w:t>
      </w:r>
      <w:r w:rsidR="00640C1C" w:rsidRPr="003C3AFA">
        <w:rPr>
          <w:rFonts w:ascii="Red Hat Text" w:hAnsi="Red Hat Text"/>
          <w:i/>
          <w:iCs/>
          <w:color w:val="252525"/>
          <w:sz w:val="27"/>
          <w:szCs w:val="27"/>
        </w:rPr>
        <w:t>Setup</w:t>
      </w:r>
      <w:r>
        <w:rPr>
          <w:rFonts w:ascii="Red Hat Text" w:hAnsi="Red Hat Text"/>
          <w:color w:val="252525"/>
          <w:sz w:val="27"/>
          <w:szCs w:val="27"/>
        </w:rPr>
        <w:t xml:space="preserve"> and follow the </w:t>
      </w:r>
      <w:r w:rsidR="008504FE">
        <w:rPr>
          <w:rFonts w:ascii="Red Hat Text" w:hAnsi="Red Hat Text"/>
          <w:color w:val="252525"/>
          <w:sz w:val="27"/>
          <w:szCs w:val="27"/>
        </w:rPr>
        <w:t>on-screen</w:t>
      </w:r>
      <w:r>
        <w:rPr>
          <w:rFonts w:ascii="Red Hat Text" w:hAnsi="Red Hat Text"/>
          <w:color w:val="252525"/>
          <w:sz w:val="27"/>
          <w:szCs w:val="27"/>
        </w:rPr>
        <w:t xml:space="preserve"> instructions.</w:t>
      </w:r>
    </w:p>
    <w:p w14:paraId="58DFF94F" w14:textId="30801CF9" w:rsidR="00C730AC" w:rsidRDefault="008504FE" w:rsidP="007816A5">
      <w:pPr>
        <w:rPr>
          <w:rFonts w:ascii="Red Hat Text" w:hAnsi="Red Hat Text"/>
          <w:color w:val="252525"/>
          <w:sz w:val="27"/>
          <w:szCs w:val="27"/>
        </w:rPr>
      </w:pPr>
      <w:r w:rsidRPr="008504FE">
        <w:rPr>
          <w:rFonts w:ascii="Red Hat Text" w:hAnsi="Red Hat Text"/>
          <w:noProof/>
          <w:color w:val="252525"/>
          <w:sz w:val="27"/>
          <w:szCs w:val="27"/>
        </w:rPr>
        <w:drawing>
          <wp:inline distT="0" distB="0" distL="0" distR="0" wp14:anchorId="3DE43A93" wp14:editId="2224D6F1">
            <wp:extent cx="4114800" cy="3600450"/>
            <wp:effectExtent l="228600" t="228600" r="209550" b="2095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19557" cy="3604612"/>
                    </a:xfrm>
                    <a:prstGeom prst="rect">
                      <a:avLst/>
                    </a:prstGeom>
                    <a:effectLst>
                      <a:glow rad="228600">
                        <a:schemeClr val="accent1">
                          <a:satMod val="175000"/>
                          <a:alpha val="40000"/>
                        </a:schemeClr>
                      </a:glow>
                    </a:effectLst>
                  </pic:spPr>
                </pic:pic>
              </a:graphicData>
            </a:graphic>
          </wp:inline>
        </w:drawing>
      </w:r>
    </w:p>
    <w:p w14:paraId="7D6B8BDB" w14:textId="2C88F2CC" w:rsidR="007816A5" w:rsidRDefault="007816A5" w:rsidP="003D3A0C">
      <w:pPr>
        <w:rPr>
          <w:lang w:eastAsia="en-US"/>
        </w:rPr>
      </w:pPr>
    </w:p>
    <w:p w14:paraId="096E3AF5" w14:textId="4FACB029" w:rsidR="009207EE" w:rsidRDefault="009207EE" w:rsidP="009207EE">
      <w:pPr>
        <w:pStyle w:val="Heading1"/>
      </w:pPr>
      <w:bookmarkStart w:id="663" w:name="_Toc135759418"/>
      <w:r>
        <w:lastRenderedPageBreak/>
        <w:t xml:space="preserve">Appendix </w:t>
      </w:r>
      <w:r>
        <w:rPr>
          <w:lang w:val="en-GB"/>
        </w:rPr>
        <w:t>B</w:t>
      </w:r>
      <w:r>
        <w:t xml:space="preserve">: </w:t>
      </w:r>
      <w:r>
        <w:rPr>
          <w:lang w:val="en-GB"/>
        </w:rPr>
        <w:t>Clearing the KIE Sandbox Cache</w:t>
      </w:r>
      <w:bookmarkEnd w:id="663"/>
    </w:p>
    <w:p w14:paraId="64D87908" w14:textId="77777777" w:rsidR="009207EE" w:rsidRDefault="009207EE" w:rsidP="009207EE">
      <w:pPr>
        <w:rPr>
          <w:lang w:eastAsia="en-US"/>
        </w:rPr>
      </w:pPr>
    </w:p>
    <w:p w14:paraId="5FA8124E" w14:textId="118998F7" w:rsidR="009207EE" w:rsidRDefault="583AB42E" w:rsidP="009207EE">
      <w:pPr>
        <w:rPr>
          <w:lang w:eastAsia="en-US"/>
        </w:rPr>
      </w:pPr>
      <w:r w:rsidRPr="583AB42E">
        <w:rPr>
          <w:lang w:eastAsia="en-US"/>
        </w:rPr>
        <w:t xml:space="preserve">If </w:t>
      </w:r>
      <w:ins w:id="664" w:author="NIGEL CROWTHER" w:date="2023-05-10T15:47:00Z">
        <w:r w:rsidRPr="583AB42E">
          <w:rPr>
            <w:lang w:eastAsia="en-US"/>
          </w:rPr>
          <w:t xml:space="preserve">you are starting a new lab or </w:t>
        </w:r>
      </w:ins>
      <w:r w:rsidRPr="583AB42E">
        <w:rPr>
          <w:lang w:eastAsia="en-US"/>
        </w:rPr>
        <w:t xml:space="preserve">the KIE Sandbox stops </w:t>
      </w:r>
      <w:del w:id="665" w:author="Reinhold Engelbrecht" w:date="2023-05-10T11:56:00Z">
        <w:r w:rsidR="009207EE" w:rsidRPr="583AB42E" w:rsidDel="583AB42E">
          <w:rPr>
            <w:lang w:eastAsia="en-US"/>
          </w:rPr>
          <w:delText>working</w:delText>
        </w:r>
      </w:del>
      <w:ins w:id="666" w:author="Reinhold Engelbrecht" w:date="2023-05-10T11:56:00Z">
        <w:r w:rsidRPr="583AB42E">
          <w:rPr>
            <w:lang w:eastAsia="en-US"/>
          </w:rPr>
          <w:t>working,</w:t>
        </w:r>
      </w:ins>
      <w:r w:rsidRPr="583AB42E">
        <w:rPr>
          <w:lang w:eastAsia="en-US"/>
        </w:rPr>
        <w:t xml:space="preserve"> you will need to </w:t>
      </w:r>
      <w:del w:id="667" w:author="NIGEL CROWTHER" w:date="2023-05-10T15:47:00Z">
        <w:r w:rsidR="009207EE" w:rsidRPr="583AB42E" w:rsidDel="583AB42E">
          <w:rPr>
            <w:lang w:eastAsia="en-US"/>
          </w:rPr>
          <w:delText>save your work to a file and</w:delText>
        </w:r>
      </w:del>
      <w:r w:rsidRPr="583AB42E">
        <w:rPr>
          <w:lang w:eastAsia="en-US"/>
        </w:rPr>
        <w:t xml:space="preserve"> clear the cache.  </w:t>
      </w:r>
    </w:p>
    <w:p w14:paraId="7A1E484B" w14:textId="77777777" w:rsidR="00AC762F" w:rsidRDefault="00AC762F" w:rsidP="009207EE">
      <w:pPr>
        <w:rPr>
          <w:rFonts w:ascii="Red Hat Text" w:hAnsi="Red Hat Text"/>
          <w:color w:val="252525"/>
          <w:sz w:val="27"/>
          <w:szCs w:val="27"/>
        </w:rPr>
      </w:pPr>
    </w:p>
    <w:p w14:paraId="3320B925" w14:textId="672AC498" w:rsidR="009207EE" w:rsidRDefault="583AB42E" w:rsidP="009207EE">
      <w:pPr>
        <w:rPr>
          <w:rFonts w:ascii="Red Hat Text" w:hAnsi="Red Hat Text"/>
          <w:color w:val="252525"/>
          <w:sz w:val="27"/>
          <w:szCs w:val="27"/>
        </w:rPr>
      </w:pPr>
      <w:r w:rsidRPr="583AB42E">
        <w:rPr>
          <w:rFonts w:ascii="Red Hat Text" w:hAnsi="Red Hat Text"/>
          <w:color w:val="252525"/>
          <w:sz w:val="27"/>
          <w:szCs w:val="27"/>
        </w:rPr>
        <w:t xml:space="preserve">You can save your work </w:t>
      </w:r>
      <w:ins w:id="668" w:author="NIGEL CROWTHER" w:date="2023-05-10T15:47:00Z">
        <w:r w:rsidRPr="583AB42E">
          <w:rPr>
            <w:rFonts w:ascii="Red Hat Text" w:hAnsi="Red Hat Text"/>
            <w:color w:val="252525"/>
            <w:sz w:val="27"/>
            <w:szCs w:val="27"/>
          </w:rPr>
          <w:t xml:space="preserve">first </w:t>
        </w:r>
      </w:ins>
      <w:r w:rsidRPr="583AB42E">
        <w:rPr>
          <w:rFonts w:ascii="Red Hat Text" w:hAnsi="Red Hat Text"/>
          <w:color w:val="252525"/>
          <w:sz w:val="27"/>
          <w:szCs w:val="27"/>
        </w:rPr>
        <w:t xml:space="preserve">by selecting </w:t>
      </w:r>
      <w:r w:rsidRPr="583AB42E">
        <w:rPr>
          <w:rFonts w:ascii="Red Hat Text" w:hAnsi="Red Hat Text"/>
          <w:i/>
          <w:iCs/>
          <w:color w:val="252525"/>
          <w:sz w:val="27"/>
          <w:szCs w:val="27"/>
        </w:rPr>
        <w:t>Share-&gt;Current File</w:t>
      </w:r>
      <w:r w:rsidRPr="583AB42E">
        <w:rPr>
          <w:rFonts w:ascii="Red Hat Text" w:hAnsi="Red Hat Text"/>
          <w:color w:val="252525"/>
          <w:sz w:val="27"/>
          <w:szCs w:val="27"/>
        </w:rPr>
        <w:t xml:space="preserve">.  This will save your work to your local download directory. You can re-import this file after clearing the cache. </w:t>
      </w:r>
    </w:p>
    <w:p w14:paraId="096B812F" w14:textId="76C869A4" w:rsidR="009207EE" w:rsidRDefault="009207EE" w:rsidP="009207EE">
      <w:pPr>
        <w:rPr>
          <w:del w:id="669" w:author="NIGEL CROWTHER" w:date="2023-05-10T15:48:00Z"/>
          <w:rFonts w:ascii="Red Hat Text" w:hAnsi="Red Hat Text"/>
          <w:color w:val="252525"/>
          <w:sz w:val="27"/>
          <w:szCs w:val="27"/>
        </w:rPr>
      </w:pPr>
      <w:r w:rsidRPr="00C730AC">
        <w:rPr>
          <w:rFonts w:ascii="Red Hat Text" w:hAnsi="Red Hat Text"/>
          <w:noProof/>
          <w:color w:val="252525"/>
          <w:sz w:val="27"/>
          <w:szCs w:val="27"/>
        </w:rPr>
        <w:drawing>
          <wp:inline distT="0" distB="0" distL="0" distR="0" wp14:anchorId="0288C5F1" wp14:editId="541E72CF">
            <wp:extent cx="3043155" cy="1120326"/>
            <wp:effectExtent l="228600" t="228600" r="214630" b="2133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45451" cy="1121171"/>
                    </a:xfrm>
                    <a:prstGeom prst="rect">
                      <a:avLst/>
                    </a:prstGeom>
                    <a:effectLst>
                      <a:glow rad="228600">
                        <a:schemeClr val="accent1">
                          <a:satMod val="175000"/>
                          <a:alpha val="40000"/>
                        </a:schemeClr>
                      </a:glow>
                    </a:effectLst>
                  </pic:spPr>
                </pic:pic>
              </a:graphicData>
            </a:graphic>
          </wp:inline>
        </w:drawing>
      </w:r>
    </w:p>
    <w:p w14:paraId="0189B749" w14:textId="1B4924FE" w:rsidR="00AC762F" w:rsidRDefault="00AC762F" w:rsidP="009207EE">
      <w:pPr>
        <w:rPr>
          <w:rFonts w:ascii="Red Hat Text" w:hAnsi="Red Hat Text"/>
          <w:color w:val="252525"/>
          <w:sz w:val="27"/>
          <w:szCs w:val="27"/>
        </w:rPr>
      </w:pPr>
    </w:p>
    <w:p w14:paraId="4F6248D8" w14:textId="28C067E2" w:rsidR="00AC762F" w:rsidRDefault="00AC762F" w:rsidP="00AC762F">
      <w:pPr>
        <w:rPr>
          <w:lang w:eastAsia="en-US"/>
        </w:rPr>
      </w:pPr>
      <w:r>
        <w:rPr>
          <w:lang w:eastAsia="en-US"/>
        </w:rPr>
        <w:t xml:space="preserve">To clear the cache in Chrome, click </w:t>
      </w:r>
      <w:r w:rsidRPr="00290B4E">
        <w:rPr>
          <w:noProof/>
          <w:lang w:eastAsia="en-US"/>
        </w:rPr>
        <w:drawing>
          <wp:inline distT="0" distB="0" distL="0" distR="0" wp14:anchorId="4B5C718E" wp14:editId="347D1FAA">
            <wp:extent cx="238158" cy="2476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8158" cy="247685"/>
                    </a:xfrm>
                    <a:prstGeom prst="rect">
                      <a:avLst/>
                    </a:prstGeom>
                  </pic:spPr>
                </pic:pic>
              </a:graphicData>
            </a:graphic>
          </wp:inline>
        </w:drawing>
      </w:r>
      <w:r>
        <w:t>then select</w:t>
      </w:r>
      <w:r>
        <w:rPr>
          <w:lang w:eastAsia="en-US"/>
        </w:rPr>
        <w:t xml:space="preserve"> </w:t>
      </w:r>
      <w:r>
        <w:rPr>
          <w:i/>
          <w:iCs/>
          <w:lang w:eastAsia="en-US"/>
        </w:rPr>
        <w:t>S</w:t>
      </w:r>
      <w:r w:rsidRPr="00290B4E">
        <w:rPr>
          <w:i/>
          <w:iCs/>
          <w:lang w:eastAsia="en-US"/>
        </w:rPr>
        <w:t>ettings</w:t>
      </w:r>
      <w:r>
        <w:rPr>
          <w:lang w:eastAsia="en-US"/>
        </w:rPr>
        <w:t xml:space="preserve">.  Select </w:t>
      </w:r>
      <w:r w:rsidRPr="00290B4E">
        <w:rPr>
          <w:i/>
          <w:iCs/>
          <w:lang w:eastAsia="en-US"/>
        </w:rPr>
        <w:t>Privacy and security</w:t>
      </w:r>
      <w:r>
        <w:rPr>
          <w:lang w:eastAsia="en-US"/>
        </w:rPr>
        <w:t xml:space="preserve"> and press </w:t>
      </w:r>
      <w:r w:rsidRPr="00290B4E">
        <w:rPr>
          <w:i/>
          <w:iCs/>
          <w:lang w:eastAsia="en-US"/>
        </w:rPr>
        <w:t>Clear browsing dat</w:t>
      </w:r>
      <w:r>
        <w:rPr>
          <w:i/>
          <w:iCs/>
          <w:lang w:eastAsia="en-US"/>
        </w:rPr>
        <w:t>a:</w:t>
      </w:r>
    </w:p>
    <w:p w14:paraId="08915AFE" w14:textId="77777777" w:rsidR="00AC762F" w:rsidRDefault="00AC762F" w:rsidP="00AC762F">
      <w:pPr>
        <w:rPr>
          <w:rFonts w:ascii="Red Hat Text" w:hAnsi="Red Hat Text"/>
          <w:color w:val="252525"/>
          <w:sz w:val="27"/>
          <w:szCs w:val="27"/>
        </w:rPr>
      </w:pPr>
      <w:r w:rsidRPr="00290B4E">
        <w:rPr>
          <w:noProof/>
          <w:lang w:eastAsia="en-US"/>
        </w:rPr>
        <w:drawing>
          <wp:inline distT="0" distB="0" distL="0" distR="0" wp14:anchorId="3F3496BF" wp14:editId="5F87FCFE">
            <wp:extent cx="2895600" cy="1598561"/>
            <wp:effectExtent l="228600" t="228600" r="209550" b="2114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22619" cy="1613477"/>
                    </a:xfrm>
                    <a:prstGeom prst="rect">
                      <a:avLst/>
                    </a:prstGeom>
                    <a:effectLst>
                      <a:glow rad="228600">
                        <a:schemeClr val="accent1">
                          <a:satMod val="175000"/>
                          <a:alpha val="40000"/>
                        </a:schemeClr>
                      </a:glow>
                    </a:effectLst>
                  </pic:spPr>
                </pic:pic>
              </a:graphicData>
            </a:graphic>
          </wp:inline>
        </w:drawing>
      </w:r>
    </w:p>
    <w:p w14:paraId="4E0878C1" w14:textId="77777777" w:rsidR="00AC762F" w:rsidRDefault="00AC762F" w:rsidP="009207EE">
      <w:pPr>
        <w:rPr>
          <w:rFonts w:ascii="Red Hat Text" w:hAnsi="Red Hat Text"/>
          <w:color w:val="252525"/>
          <w:sz w:val="27"/>
          <w:szCs w:val="27"/>
        </w:rPr>
      </w:pPr>
    </w:p>
    <w:p w14:paraId="7C479926" w14:textId="12DBC3D9" w:rsidR="009207EE" w:rsidRDefault="583AB42E" w:rsidP="009207EE">
      <w:pPr>
        <w:rPr>
          <w:rFonts w:ascii="Red Hat Text" w:hAnsi="Red Hat Text"/>
          <w:color w:val="252525"/>
          <w:sz w:val="27"/>
          <w:szCs w:val="27"/>
        </w:rPr>
      </w:pPr>
      <w:r w:rsidRPr="583AB42E">
        <w:rPr>
          <w:rFonts w:ascii="Red Hat Text" w:hAnsi="Red Hat Text"/>
          <w:color w:val="252525"/>
          <w:sz w:val="27"/>
          <w:szCs w:val="27"/>
        </w:rPr>
        <w:t xml:space="preserve">As a last resort, close the browser completely and restart it.  If you forgot to save your work, each lab has a completed DMN </w:t>
      </w:r>
      <w:del w:id="670" w:author="NIGEL CROWTHER" w:date="2023-05-10T15:49:00Z">
        <w:r w:rsidR="009207EE" w:rsidRPr="583AB42E" w:rsidDel="583AB42E">
          <w:rPr>
            <w:rFonts w:ascii="Red Hat Text" w:hAnsi="Red Hat Text"/>
            <w:color w:val="252525"/>
            <w:sz w:val="27"/>
            <w:szCs w:val="27"/>
          </w:rPr>
          <w:delText>so that you can</w:delText>
        </w:r>
      </w:del>
      <w:ins w:id="671" w:author="NIGEL CROWTHER" w:date="2023-05-10T15:49:00Z">
        <w:r w:rsidRPr="583AB42E">
          <w:rPr>
            <w:rFonts w:ascii="Red Hat Text" w:hAnsi="Red Hat Text"/>
            <w:color w:val="252525"/>
            <w:sz w:val="27"/>
            <w:szCs w:val="27"/>
          </w:rPr>
          <w:t>for you to</w:t>
        </w:r>
      </w:ins>
      <w:r w:rsidRPr="583AB42E">
        <w:rPr>
          <w:rFonts w:ascii="Red Hat Text" w:hAnsi="Red Hat Text"/>
          <w:color w:val="252525"/>
          <w:sz w:val="27"/>
          <w:szCs w:val="27"/>
        </w:rPr>
        <w:t xml:space="preserve"> </w:t>
      </w:r>
      <w:ins w:id="672" w:author="NIGEL CROWTHER" w:date="2023-05-10T15:48:00Z">
        <w:r w:rsidRPr="583AB42E">
          <w:rPr>
            <w:rFonts w:ascii="Red Hat Text" w:hAnsi="Red Hat Text"/>
            <w:color w:val="252525"/>
            <w:sz w:val="27"/>
            <w:szCs w:val="27"/>
          </w:rPr>
          <w:t xml:space="preserve">see </w:t>
        </w:r>
      </w:ins>
      <w:ins w:id="673" w:author="NIGEL CROWTHER" w:date="2023-05-10T15:49:00Z">
        <w:r w:rsidRPr="583AB42E">
          <w:rPr>
            <w:rFonts w:ascii="Red Hat Text" w:hAnsi="Red Hat Text"/>
            <w:color w:val="252525"/>
            <w:sz w:val="27"/>
            <w:szCs w:val="27"/>
          </w:rPr>
          <w:t>it in its final working state</w:t>
        </w:r>
      </w:ins>
      <w:del w:id="674" w:author="NIGEL CROWTHER" w:date="2023-05-10T15:49:00Z">
        <w:r w:rsidR="009207EE" w:rsidRPr="583AB42E" w:rsidDel="583AB42E">
          <w:rPr>
            <w:rFonts w:ascii="Red Hat Text" w:hAnsi="Red Hat Text"/>
            <w:color w:val="252525"/>
            <w:sz w:val="27"/>
            <w:szCs w:val="27"/>
          </w:rPr>
          <w:delText>load the completed lab to see it working</w:delText>
        </w:r>
      </w:del>
      <w:r w:rsidRPr="583AB42E">
        <w:rPr>
          <w:rFonts w:ascii="Red Hat Text" w:hAnsi="Red Hat Text"/>
          <w:color w:val="252525"/>
          <w:sz w:val="27"/>
          <w:szCs w:val="27"/>
        </w:rPr>
        <w:t xml:space="preserve">. </w:t>
      </w:r>
    </w:p>
    <w:p w14:paraId="1CD74491" w14:textId="77777777" w:rsidR="009207EE" w:rsidRPr="00545C83" w:rsidRDefault="009207EE" w:rsidP="003D3A0C">
      <w:pPr>
        <w:rPr>
          <w:lang w:eastAsia="en-US"/>
        </w:rPr>
      </w:pPr>
    </w:p>
    <w:sectPr w:rsidR="009207EE" w:rsidRPr="00545C83" w:rsidSect="00472111">
      <w:headerReference w:type="default" r:id="rId128"/>
      <w:footerReference w:type="even" r:id="rId129"/>
      <w:footerReference w:type="default" r:id="rId130"/>
      <w:headerReference w:type="first" r:id="rId131"/>
      <w:footerReference w:type="first" r:id="rId132"/>
      <w:type w:val="continuous"/>
      <w:pgSz w:w="11906" w:h="16838" w:code="9"/>
      <w:pgMar w:top="1440" w:right="1080" w:bottom="1440" w:left="108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38" w:author="Reinhold Engelbrecht" w:date="2023-05-10T11:28:00Z" w:initials="RE">
    <w:p w14:paraId="129942B4" w14:textId="77777777" w:rsidR="00612DD8" w:rsidRDefault="00612DD8" w:rsidP="00F55806">
      <w:r>
        <w:rPr>
          <w:rStyle w:val="CommentReference"/>
        </w:rPr>
        <w:annotationRef/>
      </w:r>
      <w:r>
        <w:rPr>
          <w:rFonts w:eastAsia="Batang"/>
          <w:color w:val="000000"/>
          <w:szCs w:val="20"/>
          <w:lang w:eastAsia="en-US"/>
        </w:rPr>
        <w:t>Missing step on how to get back to default KIE Sandbox page so that you could continue with lab 2</w:t>
      </w:r>
      <w:r>
        <w:rPr>
          <w:rStyle w:val="CommentReference"/>
        </w:rPr>
        <w:annotationRef/>
      </w:r>
    </w:p>
  </w:comment>
  <w:comment w:id="359" w:author="Reinhold Engelbrecht" w:date="2023-05-10T11:35:00Z" w:initials="RE">
    <w:p w14:paraId="28508F57" w14:textId="77777777" w:rsidR="00C10D94" w:rsidRDefault="00C10D94" w:rsidP="00A72E5B">
      <w:r>
        <w:rPr>
          <w:rStyle w:val="CommentReference"/>
        </w:rPr>
        <w:annotationRef/>
      </w:r>
      <w:r>
        <w:rPr>
          <w:rFonts w:eastAsia="Batang"/>
          <w:color w:val="000000"/>
          <w:szCs w:val="20"/>
          <w:lang w:eastAsia="en-US"/>
        </w:rPr>
        <w:t>I did not have a second column to delete</w:t>
      </w: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29942B4" w15:done="0"/>
  <w15:commentEx w15:paraId="28508F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05FE49" w16cex:dateUtc="2023-05-10T09:28:00Z"/>
  <w16cex:commentExtensible w16cex:durableId="2805FFFF" w16cex:dateUtc="2023-05-10T09: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29942B4" w16cid:durableId="2805FE49"/>
  <w16cid:commentId w16cid:paraId="28508F57" w16cid:durableId="2805FFF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7AA81" w14:textId="77777777" w:rsidR="00C7441E" w:rsidRDefault="00C7441E">
      <w:r>
        <w:separator/>
      </w:r>
    </w:p>
    <w:p w14:paraId="2D24F31A" w14:textId="77777777" w:rsidR="00C7441E" w:rsidRDefault="00C7441E"/>
  </w:endnote>
  <w:endnote w:type="continuationSeparator" w:id="0">
    <w:p w14:paraId="70A3AAB3" w14:textId="77777777" w:rsidR="00C7441E" w:rsidRDefault="00C7441E">
      <w:r>
        <w:continuationSeparator/>
      </w:r>
    </w:p>
    <w:p w14:paraId="51D895AE" w14:textId="77777777" w:rsidR="00C7441E" w:rsidRDefault="00C7441E"/>
  </w:endnote>
  <w:endnote w:type="continuationNotice" w:id="1">
    <w:p w14:paraId="12BCA26A" w14:textId="77777777" w:rsidR="00C7441E" w:rsidRDefault="00C744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IBM Plex Sans">
    <w:panose1 w:val="020B0503050203000203"/>
    <w:charset w:val="00"/>
    <w:family w:val="swiss"/>
    <w:pitch w:val="variable"/>
    <w:sig w:usb0="A00002EF" w:usb1="5000207B" w:usb2="00000000" w:usb3="00000000" w:csb0="0000019F" w:csb1="00000000"/>
    <w:embedRegular r:id="rId1" w:fontKey="{9291C439-50D8-4AEA-87C2-ED78AA676EA0}"/>
    <w:embedBold r:id="rId2" w:fontKey="{816AD3FD-0497-4E5C-BD6B-A97B95AF4345}"/>
    <w:embedItalic r:id="rId3" w:fontKey="{5C22CD36-EBFC-4146-9B0F-8294BC83B9F4}"/>
    <w:embedBoldItalic r:id="rId4" w:fontKey="{B8B51E66-6A03-4CBC-84E0-A583B7B66B95}"/>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DBFA3DDB-8894-4C7B-8453-7C822A9B1F06}"/>
    <w:embedBold r:id="rId6" w:fontKey="{D1760DAC-8751-46F0-979D-C53A2166E131}"/>
    <w:embedBoldItalic r:id="rId7" w:fontKey="{65A96797-DC61-46BD-9E2A-5042C6B54BE2}"/>
  </w:font>
  <w:font w:name="Tahoma">
    <w:panose1 w:val="020B0604030504040204"/>
    <w:charset w:val="00"/>
    <w:family w:val="swiss"/>
    <w:pitch w:val="variable"/>
    <w:sig w:usb0="E1002EFF" w:usb1="C000605B" w:usb2="00000029" w:usb3="00000000" w:csb0="000101FF" w:csb1="00000000"/>
    <w:embedRegular r:id="rId8" w:fontKey="{47302888-03A6-4A21-B3AB-460E6A2930B7}"/>
  </w:font>
  <w:font w:name="Cambria">
    <w:panose1 w:val="02040503050406030204"/>
    <w:charset w:val="00"/>
    <w:family w:val="roman"/>
    <w:pitch w:val="variable"/>
    <w:sig w:usb0="E00006FF" w:usb1="420024FF" w:usb2="02000000" w:usb3="00000000" w:csb0="0000019F" w:csb1="00000000"/>
    <w:embedBold r:id="rId9" w:fontKey="{A1D18239-243A-4F65-BBFE-86F2AF419553}"/>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embedRegular r:id="rId10" w:fontKey="{45E9FA87-F7F8-47B9-BA46-60789F77A5B9}"/>
    <w:embedBold r:id="rId11" w:fontKey="{F263FC31-2A40-4ADF-8852-7A83809EB9D1}"/>
  </w:font>
  <w:font w:name="Calibri Light">
    <w:panose1 w:val="020F0302020204030204"/>
    <w:charset w:val="00"/>
    <w:family w:val="swiss"/>
    <w:pitch w:val="variable"/>
    <w:sig w:usb0="E4002EFF" w:usb1="C200247B" w:usb2="00000009" w:usb3="00000000" w:csb0="000001FF" w:csb1="00000000"/>
    <w:embedRegular r:id="rId12" w:fontKey="{57398D55-F8F6-4734-BA6A-F915EE03D959}"/>
    <w:embedBold r:id="rId13" w:fontKey="{7B455DEC-3EE1-4837-AB16-0748CF0C16E3}"/>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4" w:fontKey="{32F78EF6-915A-41CF-9998-A9838E426E74}"/>
  </w:font>
  <w:font w:name="IBM Plex Sans SemiBold">
    <w:panose1 w:val="020B0703050203000203"/>
    <w:charset w:val="00"/>
    <w:family w:val="swiss"/>
    <w:pitch w:val="variable"/>
    <w:sig w:usb0="A00002EF" w:usb1="5000207B" w:usb2="00000000" w:usb3="00000000" w:csb0="0000019F" w:csb1="00000000"/>
    <w:embedBold r:id="rId15" w:fontKey="{F87FC6FC-AB8E-4A15-B77F-BD7ACB0ACDBE}"/>
  </w:font>
  <w:font w:name="IBM Plex Sans Light">
    <w:panose1 w:val="020B0403050203000203"/>
    <w:charset w:val="00"/>
    <w:family w:val="swiss"/>
    <w:pitch w:val="variable"/>
    <w:sig w:usb0="A00002EF" w:usb1="5000207B" w:usb2="00000000" w:usb3="00000000" w:csb0="0000019F" w:csb1="00000000"/>
    <w:embedRegular r:id="rId16" w:fontKey="{2C4DFEC0-81EB-4585-9ADD-1191C4BC19B4}"/>
  </w:font>
  <w:font w:name="Yu Mincho">
    <w:altName w:val="游明朝"/>
    <w:charset w:val="80"/>
    <w:family w:val="roman"/>
    <w:pitch w:val="variable"/>
    <w:sig w:usb0="800002E7" w:usb1="2AC7FCFF" w:usb2="00000012" w:usb3="00000000" w:csb0="0002009F" w:csb1="00000000"/>
  </w:font>
  <w:font w:name="Red Hat Text">
    <w:altName w:val="Calibri"/>
    <w:charset w:val="00"/>
    <w:family w:val="auto"/>
    <w:pitch w:val="default"/>
  </w:font>
  <w:font w:name="IBM Plex Arabic">
    <w:panose1 w:val="020B0503050203000203"/>
    <w:charset w:val="00"/>
    <w:family w:val="swiss"/>
    <w:pitch w:val="variable"/>
    <w:sig w:usb0="A0002063" w:usb1="D000007B" w:usb2="00000000" w:usb3="00000000" w:csb0="00000141" w:csb1="00000000"/>
    <w:embedRegular r:id="rId17" w:fontKey="{4E8BC32B-3136-4510-818C-0B010E5C308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9A5D1" w14:textId="34E4C3BC"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52B868" w14:textId="4EA24BC2" w:rsidR="00B8387E" w:rsidRPr="00415EB6" w:rsidRDefault="00B8387E" w:rsidP="00A1714B">
    <w:pPr>
      <w:pStyle w:val="Footer"/>
      <w:tabs>
        <w:tab w:val="left" w:pos="8640"/>
      </w:tabs>
      <w:ind w:right="360"/>
      <w:rPr>
        <w:color w:val="000000" w:themeColor="text1"/>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8E89B5" w14:textId="77777777" w:rsidR="00C7441E" w:rsidRDefault="00C7441E">
      <w:r>
        <w:separator/>
      </w:r>
    </w:p>
    <w:p w14:paraId="1A45E51C" w14:textId="77777777" w:rsidR="00C7441E" w:rsidRDefault="00C7441E"/>
  </w:footnote>
  <w:footnote w:type="continuationSeparator" w:id="0">
    <w:p w14:paraId="0918E5E5" w14:textId="77777777" w:rsidR="00C7441E" w:rsidRDefault="00C7441E">
      <w:r>
        <w:continuationSeparator/>
      </w:r>
    </w:p>
    <w:p w14:paraId="1B3826AF" w14:textId="77777777" w:rsidR="00C7441E" w:rsidRDefault="00C7441E"/>
  </w:footnote>
  <w:footnote w:type="continuationNotice" w:id="1">
    <w:p w14:paraId="6F283500" w14:textId="77777777" w:rsidR="00C7441E" w:rsidRDefault="00C7441E"/>
  </w:footnote>
  <w:footnote w:id="2">
    <w:p w14:paraId="5D12EC8B" w14:textId="4C5A965E" w:rsidR="007816A5" w:rsidRPr="007816A5" w:rsidRDefault="007816A5">
      <w:pPr>
        <w:pStyle w:val="FootnoteText"/>
        <w:rPr>
          <w:lang w:val="en-GB"/>
        </w:rPr>
      </w:pPr>
      <w:r>
        <w:rPr>
          <w:rStyle w:val="FootnoteReference"/>
        </w:rPr>
        <w:footnoteRef/>
      </w:r>
      <w:r>
        <w:t xml:space="preserve"> </w:t>
      </w:r>
      <w:r>
        <w:rPr>
          <w:lang w:val="en-GB"/>
        </w:rPr>
        <w:t>I</w:t>
      </w:r>
      <w:r>
        <w:t xml:space="preserve">f you get a welcome pop-up, you can click on </w:t>
      </w:r>
      <w:r w:rsidRPr="007816A5">
        <w:rPr>
          <w:i/>
          <w:iCs/>
        </w:rPr>
        <w:t xml:space="preserve">Skip </w:t>
      </w:r>
      <w:del w:id="309" w:author="Reinhold Engelbrecht" w:date="2023-05-10T11:56:00Z">
        <w:r w:rsidRPr="007816A5" w:rsidDel="00C80B30">
          <w:rPr>
            <w:i/>
            <w:iCs/>
          </w:rPr>
          <w:delText>tour</w:delText>
        </w:r>
      </w:del>
      <w:ins w:id="310" w:author="Reinhold Engelbrecht" w:date="2023-05-10T11:56:00Z">
        <w:r w:rsidR="00C80B30" w:rsidRPr="007816A5">
          <w:rPr>
            <w:i/>
            <w:iCs/>
          </w:rPr>
          <w:t>tour.</w:t>
        </w:r>
      </w:ins>
    </w:p>
  </w:footnote>
  <w:footnote w:id="3">
    <w:p w14:paraId="706268D3" w14:textId="41CB9307" w:rsidR="00235499" w:rsidRPr="00235499" w:rsidRDefault="00235499">
      <w:pPr>
        <w:pStyle w:val="FootnoteText"/>
        <w:rPr>
          <w:lang w:val="en-GB"/>
        </w:rPr>
      </w:pPr>
      <w:r>
        <w:rPr>
          <w:rStyle w:val="FootnoteReference"/>
        </w:rPr>
        <w:footnoteRef/>
      </w:r>
      <w:r>
        <w:t xml:space="preserve"> </w:t>
      </w:r>
      <w:r>
        <w:rPr>
          <w:lang w:val="en-GB"/>
        </w:rPr>
        <w:t xml:space="preserve">You will need </w:t>
      </w:r>
      <w:r w:rsidR="007816A5" w:rsidRPr="583AB42E">
        <w:rPr>
          <w:i/>
          <w:iCs/>
          <w:lang w:val="en-GB"/>
        </w:rPr>
        <w:t>KIE</w:t>
      </w:r>
      <w:r w:rsidRPr="583AB42E">
        <w:rPr>
          <w:i/>
          <w:iCs/>
          <w:lang w:val="en-GB"/>
        </w:rPr>
        <w:t xml:space="preserve"> Sandbox Extended Services</w:t>
      </w:r>
      <w:r>
        <w:rPr>
          <w:lang w:val="en-GB"/>
        </w:rPr>
        <w:t xml:space="preserve"> installed.  </w:t>
      </w:r>
      <w:del w:id="318" w:author="NIGEL CROWTHER" w:date="2023-05-10T15:41:00Z">
        <w:r w:rsidRPr="583AB42E" w:rsidDel="583AB42E">
          <w:rPr>
            <w:lang w:val="en-GB"/>
          </w:rPr>
          <w:delText xml:space="preserve">Hit the </w:delText>
        </w:r>
        <w:r w:rsidRPr="583AB42E" w:rsidDel="583AB42E">
          <w:rPr>
            <w:i/>
            <w:iCs/>
            <w:lang w:val="en-GB"/>
          </w:rPr>
          <w:delText>Run</w:delText>
        </w:r>
        <w:r w:rsidRPr="583AB42E" w:rsidDel="583AB42E">
          <w:rPr>
            <w:lang w:val="en-GB"/>
          </w:rPr>
          <w:delText xml:space="preserve"> button and follow the instructions.</w:delText>
        </w:r>
      </w:del>
      <w:ins w:id="319" w:author="NIGEL CROWTHER" w:date="2023-05-10T15:41:00Z">
        <w:r>
          <w:rPr>
            <w:lang w:val="en-GB"/>
          </w:rPr>
          <w:t>See Appendix A.</w:t>
        </w:r>
      </w:ins>
    </w:p>
    <w:p w14:paraId="283E39D7" w14:textId="3C4AF613" w:rsidR="583AB42E" w:rsidRDefault="583AB42E" w:rsidP="583AB42E">
      <w:pPr>
        <w:pStyle w:val="FootnoteText"/>
        <w:rPr>
          <w:lang w:val="en-GB"/>
        </w:rPr>
      </w:pPr>
    </w:p>
  </w:footnote>
  <w:footnote w:id="4">
    <w:p w14:paraId="58B8057A" w14:textId="6BB3AB4C" w:rsidR="00915A74" w:rsidRPr="00915A74" w:rsidRDefault="00915A74">
      <w:pPr>
        <w:pStyle w:val="FootnoteText"/>
        <w:rPr>
          <w:lang w:val="en-GB"/>
        </w:rPr>
      </w:pPr>
      <w:r>
        <w:rPr>
          <w:rStyle w:val="FootnoteReference"/>
        </w:rPr>
        <w:footnoteRef/>
      </w:r>
      <w:r>
        <w:t xml:space="preserve"> </w:t>
      </w:r>
      <w:r>
        <w:rPr>
          <w:lang w:val="en-GB"/>
        </w:rPr>
        <w:t xml:space="preserve">Can you uncover a defect in the decision table? Hint: When testing </w:t>
      </w:r>
      <w:ins w:id="326" w:author="Reinhold Engelbrecht" w:date="2023-05-10T11:23:00Z">
        <w:r w:rsidR="004F59FC">
          <w:rPr>
            <w:lang w:val="en-GB"/>
          </w:rPr>
          <w:t>“</w:t>
        </w:r>
      </w:ins>
      <w:r>
        <w:rPr>
          <w:lang w:val="en-GB"/>
        </w:rPr>
        <w:t>barely habitable</w:t>
      </w:r>
      <w:ins w:id="327" w:author="Reinhold Engelbrecht" w:date="2023-05-10T11:23:00Z">
        <w:r w:rsidR="004F59FC">
          <w:rPr>
            <w:lang w:val="en-GB"/>
          </w:rPr>
          <w:t>”</w:t>
        </w:r>
      </w:ins>
      <w:r>
        <w:rPr>
          <w:lang w:val="en-GB"/>
        </w:rPr>
        <w:t>, set oxygen to 60.  This is a problem of the First hit policy which we will cover in a later lab.</w:t>
      </w:r>
    </w:p>
  </w:footnote>
  <w:footnote w:id="5">
    <w:p w14:paraId="462E60B7" w14:textId="25D7FD9B" w:rsidR="00155B2E" w:rsidRPr="00155B2E" w:rsidRDefault="00155B2E">
      <w:pPr>
        <w:pStyle w:val="FootnoteText"/>
        <w:rPr>
          <w:lang w:val="en-GB"/>
        </w:rPr>
      </w:pPr>
      <w:r>
        <w:rPr>
          <w:rStyle w:val="FootnoteReference"/>
        </w:rPr>
        <w:footnoteRef/>
      </w:r>
      <w:r>
        <w:t xml:space="preserve"> </w:t>
      </w:r>
      <w:r>
        <w:rPr>
          <w:lang w:val="en-GB"/>
        </w:rPr>
        <w:t xml:space="preserve">If this does not work, </w:t>
      </w:r>
      <w:del w:id="430" w:author="Nigel Crowther1" w:date="2023-05-11T09:47:00Z">
        <w:r w:rsidDel="00E91A21">
          <w:rPr>
            <w:lang w:val="en-GB"/>
          </w:rPr>
          <w:delText>you will have to re enter</w:delText>
        </w:r>
      </w:del>
      <w:ins w:id="431" w:author="Nigel Crowther1" w:date="2023-05-11T09:47:00Z">
        <w:r w:rsidR="00E91A21">
          <w:rPr>
            <w:lang w:val="en-GB"/>
          </w:rPr>
          <w:t xml:space="preserve">start </w:t>
        </w:r>
      </w:ins>
      <w:ins w:id="432" w:author="Nigel Crowther1" w:date="2023-05-11T09:48:00Z">
        <w:r w:rsidR="00E91A21">
          <w:rPr>
            <w:lang w:val="en-GB"/>
          </w:rPr>
          <w:t>form step 1</w:t>
        </w:r>
      </w:ins>
      <w:ins w:id="433" w:author="Nigel Crowther1" w:date="2023-05-11T09:47:00Z">
        <w:r w:rsidR="00E91A21">
          <w:rPr>
            <w:lang w:val="en-GB"/>
          </w:rPr>
          <w:t xml:space="preserve"> </w:t>
        </w:r>
      </w:ins>
      <w:del w:id="434" w:author="Nigel Crowther1" w:date="2023-05-11T09:47:00Z">
        <w:r w:rsidDel="00E91A21">
          <w:rPr>
            <w:lang w:val="en-GB"/>
          </w:rPr>
          <w:delText xml:space="preserve"> the missing row</w:delText>
        </w:r>
      </w:del>
      <w:ins w:id="435" w:author="Reinhold Engelbrecht" w:date="2023-05-10T11:57:00Z">
        <w:del w:id="436" w:author="Nigel Crowther1" w:date="2023-05-11T09:47:00Z">
          <w:r w:rsidR="00C80B30" w:rsidDel="00E91A21">
            <w:rPr>
              <w:lang w:val="en-GB"/>
            </w:rPr>
            <w:delText>row</w:delText>
          </w:r>
        </w:del>
        <w:r w:rsidR="00C80B30">
          <w:rPr>
            <w:lang w:val="en-GB"/>
          </w:rPr>
          <w:t>.</w:t>
        </w:r>
      </w:ins>
      <w:r>
        <w:rPr>
          <w:lang w:val="en-GB"/>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6ACAABE" w:rsidR="00B8387E" w:rsidRDefault="00000000" w:rsidP="00DB34CA">
    <w:pPr>
      <w:jc w:val="center"/>
    </w:pPr>
    <w:r>
      <w:rPr>
        <w:noProof/>
      </w:rPr>
      <w:pict w14:anchorId="70855027">
        <v:rect id="Rectangle 10" o:spid="_x0000_s1025" style="position:absolute;left:0;text-align:left;margin-left:-59.85pt;margin-top:-35.3pt;width:605.7pt;height:39.6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725E0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3A86279"/>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44C10E3"/>
    <w:multiLevelType w:val="hybridMultilevel"/>
    <w:tmpl w:val="39A4A5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8A8434E"/>
    <w:multiLevelType w:val="hybridMultilevel"/>
    <w:tmpl w:val="3DB6F16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9EF521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1A7027"/>
    <w:multiLevelType w:val="hybridMultilevel"/>
    <w:tmpl w:val="C4EE70E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A5E2E02"/>
    <w:multiLevelType w:val="hybridMultilevel"/>
    <w:tmpl w:val="5C7C57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EF6719B"/>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6314DB8"/>
    <w:multiLevelType w:val="hybridMultilevel"/>
    <w:tmpl w:val="AAB0AB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A105096"/>
    <w:multiLevelType w:val="hybridMultilevel"/>
    <w:tmpl w:val="7D42F1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A147FC6"/>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3F3319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D95661"/>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843237C"/>
    <w:multiLevelType w:val="hybridMultilevel"/>
    <w:tmpl w:val="442CC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89E51D5"/>
    <w:multiLevelType w:val="hybridMultilevel"/>
    <w:tmpl w:val="1EEE055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3B1F566A"/>
    <w:multiLevelType w:val="hybridMultilevel"/>
    <w:tmpl w:val="12EEB2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1206C7"/>
    <w:multiLevelType w:val="hybridMultilevel"/>
    <w:tmpl w:val="7DD4C1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70F43D3"/>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514394E"/>
    <w:multiLevelType w:val="hybridMultilevel"/>
    <w:tmpl w:val="622496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A733C74"/>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2DE2EFE"/>
    <w:multiLevelType w:val="hybridMultilevel"/>
    <w:tmpl w:val="05CCA0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64CB099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25" w15:restartNumberingAfterBreak="0">
    <w:nsid w:val="707516BC"/>
    <w:multiLevelType w:val="hybridMultilevel"/>
    <w:tmpl w:val="007E242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13137FF"/>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4442499"/>
    <w:multiLevelType w:val="hybridMultilevel"/>
    <w:tmpl w:val="67CC53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97422F5"/>
    <w:multiLevelType w:val="hybridMultilevel"/>
    <w:tmpl w:val="B26C560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AFD1C1D"/>
    <w:multiLevelType w:val="multilevel"/>
    <w:tmpl w:val="1B6C4AB8"/>
    <w:lvl w:ilvl="0">
      <w:start w:val="1"/>
      <w:numFmt w:val="decimal"/>
      <w:pStyle w:val="Heading1"/>
      <w:suff w:val="space"/>
      <w:lvlText w:val="%1"/>
      <w:lvlJc w:val="left"/>
      <w:pPr>
        <w:ind w:left="432" w:hanging="432"/>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574"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30" w15:restartNumberingAfterBreak="0">
    <w:nsid w:val="7BEC69D0"/>
    <w:multiLevelType w:val="hybridMultilevel"/>
    <w:tmpl w:val="D7CEA24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03299116">
    <w:abstractNumId w:val="29"/>
  </w:num>
  <w:num w:numId="2" w16cid:durableId="2133134943">
    <w:abstractNumId w:val="24"/>
  </w:num>
  <w:num w:numId="3" w16cid:durableId="1037117992">
    <w:abstractNumId w:val="17"/>
  </w:num>
  <w:num w:numId="4" w16cid:durableId="2090997480">
    <w:abstractNumId w:val="20"/>
  </w:num>
  <w:num w:numId="5" w16cid:durableId="1934043243">
    <w:abstractNumId w:val="16"/>
  </w:num>
  <w:num w:numId="6" w16cid:durableId="994335338">
    <w:abstractNumId w:val="28"/>
  </w:num>
  <w:num w:numId="7" w16cid:durableId="1225994243">
    <w:abstractNumId w:val="10"/>
  </w:num>
  <w:num w:numId="8" w16cid:durableId="492523878">
    <w:abstractNumId w:val="3"/>
  </w:num>
  <w:num w:numId="9" w16cid:durableId="154420146">
    <w:abstractNumId w:val="13"/>
  </w:num>
  <w:num w:numId="10" w16cid:durableId="148788322">
    <w:abstractNumId w:val="2"/>
  </w:num>
  <w:num w:numId="11" w16cid:durableId="1763330825">
    <w:abstractNumId w:val="26"/>
  </w:num>
  <w:num w:numId="12" w16cid:durableId="124155908">
    <w:abstractNumId w:val="8"/>
  </w:num>
  <w:num w:numId="13" w16cid:durableId="80105656">
    <w:abstractNumId w:val="27"/>
  </w:num>
  <w:num w:numId="14" w16cid:durableId="319430271">
    <w:abstractNumId w:val="15"/>
  </w:num>
  <w:num w:numId="15" w16cid:durableId="1204249837">
    <w:abstractNumId w:val="6"/>
  </w:num>
  <w:num w:numId="16" w16cid:durableId="284388591">
    <w:abstractNumId w:val="12"/>
  </w:num>
  <w:num w:numId="17" w16cid:durableId="1297680727">
    <w:abstractNumId w:val="4"/>
  </w:num>
  <w:num w:numId="18" w16cid:durableId="1337490651">
    <w:abstractNumId w:val="25"/>
  </w:num>
  <w:num w:numId="19" w16cid:durableId="476382396">
    <w:abstractNumId w:val="18"/>
  </w:num>
  <w:num w:numId="20" w16cid:durableId="1372338722">
    <w:abstractNumId w:val="1"/>
  </w:num>
  <w:num w:numId="21" w16cid:durableId="396172478">
    <w:abstractNumId w:val="11"/>
  </w:num>
  <w:num w:numId="22" w16cid:durableId="23021071">
    <w:abstractNumId w:val="21"/>
  </w:num>
  <w:num w:numId="23" w16cid:durableId="1373847608">
    <w:abstractNumId w:val="5"/>
  </w:num>
  <w:num w:numId="24" w16cid:durableId="1481997504">
    <w:abstractNumId w:val="9"/>
  </w:num>
  <w:num w:numId="25" w16cid:durableId="1440832766">
    <w:abstractNumId w:val="23"/>
  </w:num>
  <w:num w:numId="26" w16cid:durableId="803544635">
    <w:abstractNumId w:val="19"/>
  </w:num>
  <w:num w:numId="27" w16cid:durableId="1595165931">
    <w:abstractNumId w:val="7"/>
  </w:num>
  <w:num w:numId="28" w16cid:durableId="490024342">
    <w:abstractNumId w:val="30"/>
  </w:num>
  <w:num w:numId="29" w16cid:durableId="425077803">
    <w:abstractNumId w:val="14"/>
  </w:num>
  <w:num w:numId="30" w16cid:durableId="1240477390">
    <w:abstractNumId w:val="22"/>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igel Crowther1">
    <w15:presenceInfo w15:providerId="AD" w15:userId="S::ncrowther@uk.ibm.com::089f1ac0-0f9c-4355-b731-8c8a45a3215c"/>
  </w15:person>
  <w15:person w15:author="Reinhold Engelbrecht">
    <w15:presenceInfo w15:providerId="AD" w15:userId="S::r_engelbrecht@at.ibm.com::e2920873-84f4-44ce-af57-8799f11d8ea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fr-FR" w:vendorID="64" w:dllVersion="0" w:nlCheck="1" w:checkStyle="0"/>
  <w:activeWritingStyle w:appName="MSWord" w:lang="en-GB" w:vendorID="64" w:dllVersion="0" w:nlCheck="1" w:checkStyle="0"/>
  <w:activeWritingStyle w:appName="MSWord" w:lang="en-US"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29D"/>
    <w:rsid w:val="00005847"/>
    <w:rsid w:val="00005D37"/>
    <w:rsid w:val="00005DD0"/>
    <w:rsid w:val="00005F9B"/>
    <w:rsid w:val="0000645F"/>
    <w:rsid w:val="00006601"/>
    <w:rsid w:val="00006F7B"/>
    <w:rsid w:val="000106CD"/>
    <w:rsid w:val="0001072D"/>
    <w:rsid w:val="0001074B"/>
    <w:rsid w:val="00010C24"/>
    <w:rsid w:val="00010C25"/>
    <w:rsid w:val="0001104C"/>
    <w:rsid w:val="000112B6"/>
    <w:rsid w:val="0001133E"/>
    <w:rsid w:val="00011498"/>
    <w:rsid w:val="00011538"/>
    <w:rsid w:val="00011870"/>
    <w:rsid w:val="0001199F"/>
    <w:rsid w:val="0001263D"/>
    <w:rsid w:val="0001275B"/>
    <w:rsid w:val="0001275F"/>
    <w:rsid w:val="00012B70"/>
    <w:rsid w:val="0001307C"/>
    <w:rsid w:val="000132BD"/>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CA2"/>
    <w:rsid w:val="00017F2A"/>
    <w:rsid w:val="00017F30"/>
    <w:rsid w:val="000202C0"/>
    <w:rsid w:val="00020697"/>
    <w:rsid w:val="0002184F"/>
    <w:rsid w:val="00021A0D"/>
    <w:rsid w:val="00021BB3"/>
    <w:rsid w:val="00023095"/>
    <w:rsid w:val="0002371E"/>
    <w:rsid w:val="00023B83"/>
    <w:rsid w:val="00023C31"/>
    <w:rsid w:val="00023DA3"/>
    <w:rsid w:val="00023DFD"/>
    <w:rsid w:val="00023F56"/>
    <w:rsid w:val="00023FB4"/>
    <w:rsid w:val="00024115"/>
    <w:rsid w:val="00024C34"/>
    <w:rsid w:val="00025586"/>
    <w:rsid w:val="00025927"/>
    <w:rsid w:val="00025EE1"/>
    <w:rsid w:val="00026017"/>
    <w:rsid w:val="000263F9"/>
    <w:rsid w:val="000266B0"/>
    <w:rsid w:val="00026E39"/>
    <w:rsid w:val="00026F6D"/>
    <w:rsid w:val="00027008"/>
    <w:rsid w:val="0002712A"/>
    <w:rsid w:val="00027452"/>
    <w:rsid w:val="0002761B"/>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E17"/>
    <w:rsid w:val="00041F5C"/>
    <w:rsid w:val="00042192"/>
    <w:rsid w:val="0004255A"/>
    <w:rsid w:val="00042AF1"/>
    <w:rsid w:val="00043855"/>
    <w:rsid w:val="00043968"/>
    <w:rsid w:val="0004396F"/>
    <w:rsid w:val="000439D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987"/>
    <w:rsid w:val="00050B36"/>
    <w:rsid w:val="00050D67"/>
    <w:rsid w:val="000519C3"/>
    <w:rsid w:val="00051AEC"/>
    <w:rsid w:val="000521BF"/>
    <w:rsid w:val="000521F8"/>
    <w:rsid w:val="00052987"/>
    <w:rsid w:val="00053524"/>
    <w:rsid w:val="0005372C"/>
    <w:rsid w:val="00053974"/>
    <w:rsid w:val="00053987"/>
    <w:rsid w:val="00053A32"/>
    <w:rsid w:val="00053CE4"/>
    <w:rsid w:val="00054346"/>
    <w:rsid w:val="000548B6"/>
    <w:rsid w:val="00054F45"/>
    <w:rsid w:val="000550F2"/>
    <w:rsid w:val="0005543E"/>
    <w:rsid w:val="00055490"/>
    <w:rsid w:val="000554B9"/>
    <w:rsid w:val="00056AB5"/>
    <w:rsid w:val="00057181"/>
    <w:rsid w:val="00057B4F"/>
    <w:rsid w:val="00057F36"/>
    <w:rsid w:val="00060016"/>
    <w:rsid w:val="000600B8"/>
    <w:rsid w:val="000606F0"/>
    <w:rsid w:val="0006080E"/>
    <w:rsid w:val="00060811"/>
    <w:rsid w:val="000608D4"/>
    <w:rsid w:val="00060950"/>
    <w:rsid w:val="00060A50"/>
    <w:rsid w:val="00060C82"/>
    <w:rsid w:val="00060D15"/>
    <w:rsid w:val="000612F8"/>
    <w:rsid w:val="00061C50"/>
    <w:rsid w:val="00061E92"/>
    <w:rsid w:val="000621E0"/>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C8C"/>
    <w:rsid w:val="00066E10"/>
    <w:rsid w:val="00066F05"/>
    <w:rsid w:val="000672B4"/>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9B9"/>
    <w:rsid w:val="0009639D"/>
    <w:rsid w:val="0009642B"/>
    <w:rsid w:val="00096E81"/>
    <w:rsid w:val="0009702E"/>
    <w:rsid w:val="000970E0"/>
    <w:rsid w:val="0009799A"/>
    <w:rsid w:val="000A020C"/>
    <w:rsid w:val="000A0E8C"/>
    <w:rsid w:val="000A1769"/>
    <w:rsid w:val="000A17B7"/>
    <w:rsid w:val="000A1C05"/>
    <w:rsid w:val="000A24EB"/>
    <w:rsid w:val="000A24FB"/>
    <w:rsid w:val="000A2765"/>
    <w:rsid w:val="000A2A03"/>
    <w:rsid w:val="000A2ACF"/>
    <w:rsid w:val="000A2C93"/>
    <w:rsid w:val="000A316A"/>
    <w:rsid w:val="000A37DF"/>
    <w:rsid w:val="000A4071"/>
    <w:rsid w:val="000A4104"/>
    <w:rsid w:val="000A49F3"/>
    <w:rsid w:val="000A4B41"/>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F51"/>
    <w:rsid w:val="000B0019"/>
    <w:rsid w:val="000B007C"/>
    <w:rsid w:val="000B0B66"/>
    <w:rsid w:val="000B0F03"/>
    <w:rsid w:val="000B1162"/>
    <w:rsid w:val="000B149C"/>
    <w:rsid w:val="000B19DF"/>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24B"/>
    <w:rsid w:val="000B4CC4"/>
    <w:rsid w:val="000B4E1A"/>
    <w:rsid w:val="000B521B"/>
    <w:rsid w:val="000B55C6"/>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501"/>
    <w:rsid w:val="000C3F31"/>
    <w:rsid w:val="000C410A"/>
    <w:rsid w:val="000C44B5"/>
    <w:rsid w:val="000C4E47"/>
    <w:rsid w:val="000C57CB"/>
    <w:rsid w:val="000C588D"/>
    <w:rsid w:val="000C5D8B"/>
    <w:rsid w:val="000C6326"/>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64A1"/>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177"/>
    <w:rsid w:val="0011435E"/>
    <w:rsid w:val="00114591"/>
    <w:rsid w:val="001148C6"/>
    <w:rsid w:val="001149FD"/>
    <w:rsid w:val="00114C47"/>
    <w:rsid w:val="00114DDD"/>
    <w:rsid w:val="00114E41"/>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7E"/>
    <w:rsid w:val="00123E48"/>
    <w:rsid w:val="0012435B"/>
    <w:rsid w:val="00124454"/>
    <w:rsid w:val="0012454E"/>
    <w:rsid w:val="00124F72"/>
    <w:rsid w:val="001253FB"/>
    <w:rsid w:val="00125BF2"/>
    <w:rsid w:val="0012612E"/>
    <w:rsid w:val="0012652D"/>
    <w:rsid w:val="0012657E"/>
    <w:rsid w:val="00127274"/>
    <w:rsid w:val="00127540"/>
    <w:rsid w:val="00127891"/>
    <w:rsid w:val="00127EF2"/>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BBE"/>
    <w:rsid w:val="00151D78"/>
    <w:rsid w:val="00151F80"/>
    <w:rsid w:val="00152BD4"/>
    <w:rsid w:val="00152F45"/>
    <w:rsid w:val="0015307B"/>
    <w:rsid w:val="00153473"/>
    <w:rsid w:val="001535F0"/>
    <w:rsid w:val="00153615"/>
    <w:rsid w:val="00153737"/>
    <w:rsid w:val="00153A49"/>
    <w:rsid w:val="00154F7C"/>
    <w:rsid w:val="00155061"/>
    <w:rsid w:val="00155B2E"/>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407"/>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64C6"/>
    <w:rsid w:val="00167718"/>
    <w:rsid w:val="0016798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780"/>
    <w:rsid w:val="001749F5"/>
    <w:rsid w:val="00174A86"/>
    <w:rsid w:val="00174B32"/>
    <w:rsid w:val="00174BF6"/>
    <w:rsid w:val="00174DEB"/>
    <w:rsid w:val="00174E50"/>
    <w:rsid w:val="00175227"/>
    <w:rsid w:val="00175B2B"/>
    <w:rsid w:val="00175B3E"/>
    <w:rsid w:val="00175D1A"/>
    <w:rsid w:val="00175D86"/>
    <w:rsid w:val="00175DC7"/>
    <w:rsid w:val="00176272"/>
    <w:rsid w:val="001767C1"/>
    <w:rsid w:val="00176A8C"/>
    <w:rsid w:val="00176B03"/>
    <w:rsid w:val="00176B3D"/>
    <w:rsid w:val="00176C04"/>
    <w:rsid w:val="00176D15"/>
    <w:rsid w:val="0017773A"/>
    <w:rsid w:val="001777F5"/>
    <w:rsid w:val="00177924"/>
    <w:rsid w:val="00177A63"/>
    <w:rsid w:val="00177B6A"/>
    <w:rsid w:val="00177DD3"/>
    <w:rsid w:val="00177DDE"/>
    <w:rsid w:val="00180314"/>
    <w:rsid w:val="00180357"/>
    <w:rsid w:val="001803A0"/>
    <w:rsid w:val="001806A0"/>
    <w:rsid w:val="001806DF"/>
    <w:rsid w:val="00180921"/>
    <w:rsid w:val="001809F2"/>
    <w:rsid w:val="00180B79"/>
    <w:rsid w:val="00180E69"/>
    <w:rsid w:val="00180FED"/>
    <w:rsid w:val="001810CA"/>
    <w:rsid w:val="001816FC"/>
    <w:rsid w:val="00181CF5"/>
    <w:rsid w:val="00181E7C"/>
    <w:rsid w:val="00182C5E"/>
    <w:rsid w:val="00182DBA"/>
    <w:rsid w:val="00182F2E"/>
    <w:rsid w:val="00182FF1"/>
    <w:rsid w:val="00183280"/>
    <w:rsid w:val="00183577"/>
    <w:rsid w:val="00183941"/>
    <w:rsid w:val="00183B86"/>
    <w:rsid w:val="00183C6D"/>
    <w:rsid w:val="0018415F"/>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A70"/>
    <w:rsid w:val="001A1E58"/>
    <w:rsid w:val="001A2951"/>
    <w:rsid w:val="001A2C4B"/>
    <w:rsid w:val="001A2D0B"/>
    <w:rsid w:val="001A3551"/>
    <w:rsid w:val="001A37D1"/>
    <w:rsid w:val="001A3B5C"/>
    <w:rsid w:val="001A3C53"/>
    <w:rsid w:val="001A4584"/>
    <w:rsid w:val="001A45BC"/>
    <w:rsid w:val="001A4BF6"/>
    <w:rsid w:val="001A504F"/>
    <w:rsid w:val="001A5A5F"/>
    <w:rsid w:val="001A5F48"/>
    <w:rsid w:val="001A647B"/>
    <w:rsid w:val="001A6C20"/>
    <w:rsid w:val="001A6C41"/>
    <w:rsid w:val="001A7492"/>
    <w:rsid w:val="001A770F"/>
    <w:rsid w:val="001A78E1"/>
    <w:rsid w:val="001A79C6"/>
    <w:rsid w:val="001B01F7"/>
    <w:rsid w:val="001B05C8"/>
    <w:rsid w:val="001B0B39"/>
    <w:rsid w:val="001B12F4"/>
    <w:rsid w:val="001B134D"/>
    <w:rsid w:val="001B15DD"/>
    <w:rsid w:val="001B1DC9"/>
    <w:rsid w:val="001B231C"/>
    <w:rsid w:val="001B247D"/>
    <w:rsid w:val="001B2649"/>
    <w:rsid w:val="001B2783"/>
    <w:rsid w:val="001B339F"/>
    <w:rsid w:val="001B4074"/>
    <w:rsid w:val="001B49B4"/>
    <w:rsid w:val="001B4B05"/>
    <w:rsid w:val="001B60C8"/>
    <w:rsid w:val="001B6351"/>
    <w:rsid w:val="001B6AB6"/>
    <w:rsid w:val="001B707F"/>
    <w:rsid w:val="001B7578"/>
    <w:rsid w:val="001B7C2A"/>
    <w:rsid w:val="001C02EC"/>
    <w:rsid w:val="001C0A6F"/>
    <w:rsid w:val="001C1338"/>
    <w:rsid w:val="001C14EA"/>
    <w:rsid w:val="001C176D"/>
    <w:rsid w:val="001C1CBB"/>
    <w:rsid w:val="001C2019"/>
    <w:rsid w:val="001C232A"/>
    <w:rsid w:val="001C273B"/>
    <w:rsid w:val="001C29EE"/>
    <w:rsid w:val="001C2A45"/>
    <w:rsid w:val="001C2C2B"/>
    <w:rsid w:val="001C2CAE"/>
    <w:rsid w:val="001C2D84"/>
    <w:rsid w:val="001C3423"/>
    <w:rsid w:val="001C3551"/>
    <w:rsid w:val="001C3EF7"/>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EE"/>
    <w:rsid w:val="001D3EC1"/>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782"/>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DEC"/>
    <w:rsid w:val="001F2FE5"/>
    <w:rsid w:val="001F3083"/>
    <w:rsid w:val="001F346E"/>
    <w:rsid w:val="001F3BA5"/>
    <w:rsid w:val="001F452C"/>
    <w:rsid w:val="001F45B4"/>
    <w:rsid w:val="001F4BDA"/>
    <w:rsid w:val="001F4D8E"/>
    <w:rsid w:val="001F51EE"/>
    <w:rsid w:val="001F5A5C"/>
    <w:rsid w:val="001F5DA2"/>
    <w:rsid w:val="001F622E"/>
    <w:rsid w:val="001F6AD8"/>
    <w:rsid w:val="001F6F46"/>
    <w:rsid w:val="001F74A7"/>
    <w:rsid w:val="001F7583"/>
    <w:rsid w:val="001F7800"/>
    <w:rsid w:val="001F7E93"/>
    <w:rsid w:val="002000F3"/>
    <w:rsid w:val="002007BB"/>
    <w:rsid w:val="00200D9D"/>
    <w:rsid w:val="00200ECF"/>
    <w:rsid w:val="00200EE6"/>
    <w:rsid w:val="00200F50"/>
    <w:rsid w:val="00200F96"/>
    <w:rsid w:val="0020111E"/>
    <w:rsid w:val="00201197"/>
    <w:rsid w:val="00201A87"/>
    <w:rsid w:val="00201B17"/>
    <w:rsid w:val="00202312"/>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6CE"/>
    <w:rsid w:val="00214EC7"/>
    <w:rsid w:val="002150A5"/>
    <w:rsid w:val="0021563C"/>
    <w:rsid w:val="00215677"/>
    <w:rsid w:val="00215A41"/>
    <w:rsid w:val="00215A94"/>
    <w:rsid w:val="002169C0"/>
    <w:rsid w:val="00216F5A"/>
    <w:rsid w:val="002172BA"/>
    <w:rsid w:val="00217534"/>
    <w:rsid w:val="00217781"/>
    <w:rsid w:val="002178AA"/>
    <w:rsid w:val="0021796B"/>
    <w:rsid w:val="002179CA"/>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4FA"/>
    <w:rsid w:val="00223DB5"/>
    <w:rsid w:val="00223DFF"/>
    <w:rsid w:val="0022413C"/>
    <w:rsid w:val="00224A9A"/>
    <w:rsid w:val="00224C71"/>
    <w:rsid w:val="0022517A"/>
    <w:rsid w:val="0022589B"/>
    <w:rsid w:val="0022589F"/>
    <w:rsid w:val="0022606D"/>
    <w:rsid w:val="00226A0B"/>
    <w:rsid w:val="00226AAE"/>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499"/>
    <w:rsid w:val="00235543"/>
    <w:rsid w:val="002356E8"/>
    <w:rsid w:val="0023578A"/>
    <w:rsid w:val="0023596C"/>
    <w:rsid w:val="00235BB7"/>
    <w:rsid w:val="00235D90"/>
    <w:rsid w:val="0023669A"/>
    <w:rsid w:val="00236708"/>
    <w:rsid w:val="00236EDD"/>
    <w:rsid w:val="00236FD4"/>
    <w:rsid w:val="0023712C"/>
    <w:rsid w:val="002371A6"/>
    <w:rsid w:val="00237278"/>
    <w:rsid w:val="00237E8A"/>
    <w:rsid w:val="00240731"/>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D64"/>
    <w:rsid w:val="002461B1"/>
    <w:rsid w:val="00246A51"/>
    <w:rsid w:val="00246E5A"/>
    <w:rsid w:val="00247111"/>
    <w:rsid w:val="00247291"/>
    <w:rsid w:val="002475E8"/>
    <w:rsid w:val="0024787F"/>
    <w:rsid w:val="002478CA"/>
    <w:rsid w:val="0024793F"/>
    <w:rsid w:val="0025008F"/>
    <w:rsid w:val="0025013B"/>
    <w:rsid w:val="00251905"/>
    <w:rsid w:val="002519F1"/>
    <w:rsid w:val="00251EC6"/>
    <w:rsid w:val="00251FE6"/>
    <w:rsid w:val="00252073"/>
    <w:rsid w:val="002520F8"/>
    <w:rsid w:val="00252216"/>
    <w:rsid w:val="00252A10"/>
    <w:rsid w:val="00252C90"/>
    <w:rsid w:val="002531E1"/>
    <w:rsid w:val="002532ED"/>
    <w:rsid w:val="00253326"/>
    <w:rsid w:val="002537FF"/>
    <w:rsid w:val="00253A6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515"/>
    <w:rsid w:val="002625E8"/>
    <w:rsid w:val="00262617"/>
    <w:rsid w:val="00263AE6"/>
    <w:rsid w:val="00263FDF"/>
    <w:rsid w:val="0026426C"/>
    <w:rsid w:val="0026441B"/>
    <w:rsid w:val="00264633"/>
    <w:rsid w:val="00264740"/>
    <w:rsid w:val="00264845"/>
    <w:rsid w:val="00264A98"/>
    <w:rsid w:val="00264BBF"/>
    <w:rsid w:val="002650C9"/>
    <w:rsid w:val="002650E8"/>
    <w:rsid w:val="0026569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1DF9"/>
    <w:rsid w:val="0027232A"/>
    <w:rsid w:val="00272444"/>
    <w:rsid w:val="00272843"/>
    <w:rsid w:val="002728DF"/>
    <w:rsid w:val="002729B3"/>
    <w:rsid w:val="00272E7D"/>
    <w:rsid w:val="00273086"/>
    <w:rsid w:val="002730D8"/>
    <w:rsid w:val="00273640"/>
    <w:rsid w:val="00273CBB"/>
    <w:rsid w:val="00274013"/>
    <w:rsid w:val="0027415E"/>
    <w:rsid w:val="0027416A"/>
    <w:rsid w:val="002743B1"/>
    <w:rsid w:val="002748D5"/>
    <w:rsid w:val="002748F2"/>
    <w:rsid w:val="00274A9F"/>
    <w:rsid w:val="00274FB5"/>
    <w:rsid w:val="00275014"/>
    <w:rsid w:val="0027596A"/>
    <w:rsid w:val="002759AD"/>
    <w:rsid w:val="00275A8B"/>
    <w:rsid w:val="00275C49"/>
    <w:rsid w:val="00275C77"/>
    <w:rsid w:val="00275C89"/>
    <w:rsid w:val="00275F11"/>
    <w:rsid w:val="002760EF"/>
    <w:rsid w:val="002762DD"/>
    <w:rsid w:val="002763BB"/>
    <w:rsid w:val="00276935"/>
    <w:rsid w:val="00277512"/>
    <w:rsid w:val="00277FCD"/>
    <w:rsid w:val="00280123"/>
    <w:rsid w:val="00280412"/>
    <w:rsid w:val="002806BD"/>
    <w:rsid w:val="00280E39"/>
    <w:rsid w:val="00281035"/>
    <w:rsid w:val="00281464"/>
    <w:rsid w:val="00281528"/>
    <w:rsid w:val="00281969"/>
    <w:rsid w:val="00281EC4"/>
    <w:rsid w:val="00282369"/>
    <w:rsid w:val="00282774"/>
    <w:rsid w:val="00282A3C"/>
    <w:rsid w:val="00282C7D"/>
    <w:rsid w:val="002833B3"/>
    <w:rsid w:val="00283DB9"/>
    <w:rsid w:val="002843EF"/>
    <w:rsid w:val="002851F7"/>
    <w:rsid w:val="00285875"/>
    <w:rsid w:val="00285DCE"/>
    <w:rsid w:val="00285FC5"/>
    <w:rsid w:val="0028648B"/>
    <w:rsid w:val="002865C2"/>
    <w:rsid w:val="002866EA"/>
    <w:rsid w:val="00286EF2"/>
    <w:rsid w:val="00287068"/>
    <w:rsid w:val="002872D9"/>
    <w:rsid w:val="00287803"/>
    <w:rsid w:val="002878D1"/>
    <w:rsid w:val="00287B44"/>
    <w:rsid w:val="00287B96"/>
    <w:rsid w:val="002901FB"/>
    <w:rsid w:val="00290B4E"/>
    <w:rsid w:val="00290B98"/>
    <w:rsid w:val="00290E24"/>
    <w:rsid w:val="00290F9A"/>
    <w:rsid w:val="002923AE"/>
    <w:rsid w:val="00292448"/>
    <w:rsid w:val="00292783"/>
    <w:rsid w:val="00292D63"/>
    <w:rsid w:val="00292F40"/>
    <w:rsid w:val="0029352F"/>
    <w:rsid w:val="0029360C"/>
    <w:rsid w:val="0029379E"/>
    <w:rsid w:val="00293AFE"/>
    <w:rsid w:val="002943D6"/>
    <w:rsid w:val="002945C8"/>
    <w:rsid w:val="00294F1C"/>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8F8"/>
    <w:rsid w:val="002A3946"/>
    <w:rsid w:val="002A3BC5"/>
    <w:rsid w:val="002A3FA8"/>
    <w:rsid w:val="002A46F5"/>
    <w:rsid w:val="002A4742"/>
    <w:rsid w:val="002A482B"/>
    <w:rsid w:val="002A487E"/>
    <w:rsid w:val="002A4A86"/>
    <w:rsid w:val="002A4BCE"/>
    <w:rsid w:val="002A4E00"/>
    <w:rsid w:val="002A4FD5"/>
    <w:rsid w:val="002A5024"/>
    <w:rsid w:val="002A5700"/>
    <w:rsid w:val="002A58A8"/>
    <w:rsid w:val="002A5E26"/>
    <w:rsid w:val="002A61F6"/>
    <w:rsid w:val="002A622C"/>
    <w:rsid w:val="002A667A"/>
    <w:rsid w:val="002A6703"/>
    <w:rsid w:val="002A679A"/>
    <w:rsid w:val="002A68F2"/>
    <w:rsid w:val="002A6ECB"/>
    <w:rsid w:val="002A702F"/>
    <w:rsid w:val="002A734F"/>
    <w:rsid w:val="002A760D"/>
    <w:rsid w:val="002A78DB"/>
    <w:rsid w:val="002B03E6"/>
    <w:rsid w:val="002B0712"/>
    <w:rsid w:val="002B08E7"/>
    <w:rsid w:val="002B08F9"/>
    <w:rsid w:val="002B0A2B"/>
    <w:rsid w:val="002B0E57"/>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481"/>
    <w:rsid w:val="002B5670"/>
    <w:rsid w:val="002B597F"/>
    <w:rsid w:val="002B5D6B"/>
    <w:rsid w:val="002B6034"/>
    <w:rsid w:val="002B63E2"/>
    <w:rsid w:val="002B641C"/>
    <w:rsid w:val="002B6860"/>
    <w:rsid w:val="002B6889"/>
    <w:rsid w:val="002B717B"/>
    <w:rsid w:val="002B7197"/>
    <w:rsid w:val="002B7860"/>
    <w:rsid w:val="002B7CFD"/>
    <w:rsid w:val="002B7D01"/>
    <w:rsid w:val="002B7D32"/>
    <w:rsid w:val="002B7D43"/>
    <w:rsid w:val="002B7DAB"/>
    <w:rsid w:val="002B7E2F"/>
    <w:rsid w:val="002B7F9F"/>
    <w:rsid w:val="002C0805"/>
    <w:rsid w:val="002C0AE5"/>
    <w:rsid w:val="002C0FF5"/>
    <w:rsid w:val="002C10F7"/>
    <w:rsid w:val="002C14F9"/>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F8E"/>
    <w:rsid w:val="002C5151"/>
    <w:rsid w:val="002C59C0"/>
    <w:rsid w:val="002C66BB"/>
    <w:rsid w:val="002C6CD0"/>
    <w:rsid w:val="002C6FF1"/>
    <w:rsid w:val="002C732D"/>
    <w:rsid w:val="002C7DE0"/>
    <w:rsid w:val="002D0277"/>
    <w:rsid w:val="002D03A9"/>
    <w:rsid w:val="002D0FA2"/>
    <w:rsid w:val="002D18A4"/>
    <w:rsid w:val="002D1D04"/>
    <w:rsid w:val="002D3718"/>
    <w:rsid w:val="002D3ED7"/>
    <w:rsid w:val="002D3F45"/>
    <w:rsid w:val="002D4108"/>
    <w:rsid w:val="002D489E"/>
    <w:rsid w:val="002D4EF3"/>
    <w:rsid w:val="002D5F17"/>
    <w:rsid w:val="002D5F46"/>
    <w:rsid w:val="002D64EC"/>
    <w:rsid w:val="002D6959"/>
    <w:rsid w:val="002D6AC2"/>
    <w:rsid w:val="002D6BC2"/>
    <w:rsid w:val="002D738B"/>
    <w:rsid w:val="002D7D2F"/>
    <w:rsid w:val="002E04A5"/>
    <w:rsid w:val="002E06CE"/>
    <w:rsid w:val="002E0D1F"/>
    <w:rsid w:val="002E0E5E"/>
    <w:rsid w:val="002E11D5"/>
    <w:rsid w:val="002E163D"/>
    <w:rsid w:val="002E1764"/>
    <w:rsid w:val="002E191B"/>
    <w:rsid w:val="002E19DB"/>
    <w:rsid w:val="002E219A"/>
    <w:rsid w:val="002E2646"/>
    <w:rsid w:val="002E2AC1"/>
    <w:rsid w:val="002E3384"/>
    <w:rsid w:val="002E38C6"/>
    <w:rsid w:val="002E3F19"/>
    <w:rsid w:val="002E3F72"/>
    <w:rsid w:val="002E49A6"/>
    <w:rsid w:val="002E4A4E"/>
    <w:rsid w:val="002E4D90"/>
    <w:rsid w:val="002E518C"/>
    <w:rsid w:val="002E5338"/>
    <w:rsid w:val="002E58B4"/>
    <w:rsid w:val="002E59E9"/>
    <w:rsid w:val="002E6232"/>
    <w:rsid w:val="002E67BB"/>
    <w:rsid w:val="002E6D37"/>
    <w:rsid w:val="002E6E55"/>
    <w:rsid w:val="002E71E1"/>
    <w:rsid w:val="002E72C5"/>
    <w:rsid w:val="002E738D"/>
    <w:rsid w:val="002E7484"/>
    <w:rsid w:val="002E75F9"/>
    <w:rsid w:val="002E7B31"/>
    <w:rsid w:val="002E7CA4"/>
    <w:rsid w:val="002E7CB9"/>
    <w:rsid w:val="002E7D6D"/>
    <w:rsid w:val="002E7ED5"/>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25D"/>
    <w:rsid w:val="00300ADD"/>
    <w:rsid w:val="00300B8C"/>
    <w:rsid w:val="00300C09"/>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54D"/>
    <w:rsid w:val="003076CD"/>
    <w:rsid w:val="00310DC3"/>
    <w:rsid w:val="0031113C"/>
    <w:rsid w:val="00311185"/>
    <w:rsid w:val="00311622"/>
    <w:rsid w:val="00311FBB"/>
    <w:rsid w:val="0031203D"/>
    <w:rsid w:val="00312515"/>
    <w:rsid w:val="00312C3B"/>
    <w:rsid w:val="00312CE0"/>
    <w:rsid w:val="00313A17"/>
    <w:rsid w:val="00313B49"/>
    <w:rsid w:val="00313E51"/>
    <w:rsid w:val="0031449E"/>
    <w:rsid w:val="00314980"/>
    <w:rsid w:val="00315E3A"/>
    <w:rsid w:val="0031620E"/>
    <w:rsid w:val="00316B05"/>
    <w:rsid w:val="00317559"/>
    <w:rsid w:val="003176A6"/>
    <w:rsid w:val="00317C9D"/>
    <w:rsid w:val="00317DD3"/>
    <w:rsid w:val="00317EF2"/>
    <w:rsid w:val="003201F1"/>
    <w:rsid w:val="00320207"/>
    <w:rsid w:val="0032027F"/>
    <w:rsid w:val="0032057C"/>
    <w:rsid w:val="0032063B"/>
    <w:rsid w:val="00320B3A"/>
    <w:rsid w:val="003210F3"/>
    <w:rsid w:val="00322290"/>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6B20"/>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54A"/>
    <w:rsid w:val="00333665"/>
    <w:rsid w:val="003339C2"/>
    <w:rsid w:val="003349B7"/>
    <w:rsid w:val="00334BF4"/>
    <w:rsid w:val="00334E8A"/>
    <w:rsid w:val="003353C3"/>
    <w:rsid w:val="00335877"/>
    <w:rsid w:val="00335FCB"/>
    <w:rsid w:val="00336F12"/>
    <w:rsid w:val="00337248"/>
    <w:rsid w:val="00337268"/>
    <w:rsid w:val="003373DD"/>
    <w:rsid w:val="0033786E"/>
    <w:rsid w:val="00337D6B"/>
    <w:rsid w:val="00337D7D"/>
    <w:rsid w:val="003402A0"/>
    <w:rsid w:val="003408B8"/>
    <w:rsid w:val="00340CF4"/>
    <w:rsid w:val="0034116A"/>
    <w:rsid w:val="00341880"/>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5EBC"/>
    <w:rsid w:val="00355EFF"/>
    <w:rsid w:val="0035628B"/>
    <w:rsid w:val="00356304"/>
    <w:rsid w:val="00356494"/>
    <w:rsid w:val="00356538"/>
    <w:rsid w:val="00356B2E"/>
    <w:rsid w:val="003572E9"/>
    <w:rsid w:val="003575A8"/>
    <w:rsid w:val="00357C06"/>
    <w:rsid w:val="00357D1C"/>
    <w:rsid w:val="0036004A"/>
    <w:rsid w:val="003600AF"/>
    <w:rsid w:val="00360E21"/>
    <w:rsid w:val="00361615"/>
    <w:rsid w:val="0036168C"/>
    <w:rsid w:val="003618C9"/>
    <w:rsid w:val="00361C1B"/>
    <w:rsid w:val="00361F14"/>
    <w:rsid w:val="003620CD"/>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63D9"/>
    <w:rsid w:val="0036663B"/>
    <w:rsid w:val="00366E25"/>
    <w:rsid w:val="00367029"/>
    <w:rsid w:val="00367461"/>
    <w:rsid w:val="003675F2"/>
    <w:rsid w:val="003675F3"/>
    <w:rsid w:val="00367EAB"/>
    <w:rsid w:val="003702E0"/>
    <w:rsid w:val="0037033C"/>
    <w:rsid w:val="003703AF"/>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111"/>
    <w:rsid w:val="0037563B"/>
    <w:rsid w:val="00375AB8"/>
    <w:rsid w:val="00375ADE"/>
    <w:rsid w:val="00375C1A"/>
    <w:rsid w:val="00375D65"/>
    <w:rsid w:val="00375FA2"/>
    <w:rsid w:val="00376585"/>
    <w:rsid w:val="0037659E"/>
    <w:rsid w:val="00376AC5"/>
    <w:rsid w:val="00376F5C"/>
    <w:rsid w:val="003779B5"/>
    <w:rsid w:val="00377AB9"/>
    <w:rsid w:val="0038016F"/>
    <w:rsid w:val="0038075C"/>
    <w:rsid w:val="00380787"/>
    <w:rsid w:val="00380CBF"/>
    <w:rsid w:val="003815C9"/>
    <w:rsid w:val="00381B67"/>
    <w:rsid w:val="003820BD"/>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26A"/>
    <w:rsid w:val="0039041B"/>
    <w:rsid w:val="00391204"/>
    <w:rsid w:val="0039142C"/>
    <w:rsid w:val="00391913"/>
    <w:rsid w:val="00391D2D"/>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15"/>
    <w:rsid w:val="00395BFC"/>
    <w:rsid w:val="00396B4D"/>
    <w:rsid w:val="00396F81"/>
    <w:rsid w:val="00396FDC"/>
    <w:rsid w:val="003975D5"/>
    <w:rsid w:val="003977A4"/>
    <w:rsid w:val="003A013A"/>
    <w:rsid w:val="003A1415"/>
    <w:rsid w:val="003A16C2"/>
    <w:rsid w:val="003A225A"/>
    <w:rsid w:val="003A22DD"/>
    <w:rsid w:val="003A22F7"/>
    <w:rsid w:val="003A27FE"/>
    <w:rsid w:val="003A2ADD"/>
    <w:rsid w:val="003A2B56"/>
    <w:rsid w:val="003A2FEE"/>
    <w:rsid w:val="003A3670"/>
    <w:rsid w:val="003A43D3"/>
    <w:rsid w:val="003A466F"/>
    <w:rsid w:val="003A5276"/>
    <w:rsid w:val="003A54B6"/>
    <w:rsid w:val="003A5A4D"/>
    <w:rsid w:val="003A5A9F"/>
    <w:rsid w:val="003A5AB2"/>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535D"/>
    <w:rsid w:val="003B54CB"/>
    <w:rsid w:val="003B57A7"/>
    <w:rsid w:val="003B586A"/>
    <w:rsid w:val="003B604B"/>
    <w:rsid w:val="003B6680"/>
    <w:rsid w:val="003B69F5"/>
    <w:rsid w:val="003B6B1A"/>
    <w:rsid w:val="003B6D7F"/>
    <w:rsid w:val="003B702F"/>
    <w:rsid w:val="003B719B"/>
    <w:rsid w:val="003B7319"/>
    <w:rsid w:val="003B77A7"/>
    <w:rsid w:val="003B7B9B"/>
    <w:rsid w:val="003C0AA6"/>
    <w:rsid w:val="003C1592"/>
    <w:rsid w:val="003C1904"/>
    <w:rsid w:val="003C1AD0"/>
    <w:rsid w:val="003C1C4C"/>
    <w:rsid w:val="003C1CAB"/>
    <w:rsid w:val="003C21CF"/>
    <w:rsid w:val="003C22B1"/>
    <w:rsid w:val="003C2E83"/>
    <w:rsid w:val="003C3504"/>
    <w:rsid w:val="003C3AAF"/>
    <w:rsid w:val="003C3AB5"/>
    <w:rsid w:val="003C3AEA"/>
    <w:rsid w:val="003C3AFA"/>
    <w:rsid w:val="003C3B8A"/>
    <w:rsid w:val="003C3D87"/>
    <w:rsid w:val="003C3DCE"/>
    <w:rsid w:val="003C3DD8"/>
    <w:rsid w:val="003C476D"/>
    <w:rsid w:val="003C4E35"/>
    <w:rsid w:val="003C4E55"/>
    <w:rsid w:val="003C54C3"/>
    <w:rsid w:val="003C5862"/>
    <w:rsid w:val="003C5AFF"/>
    <w:rsid w:val="003C636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3A0C"/>
    <w:rsid w:val="003D405F"/>
    <w:rsid w:val="003D49B7"/>
    <w:rsid w:val="003D4C94"/>
    <w:rsid w:val="003D4F8D"/>
    <w:rsid w:val="003D533C"/>
    <w:rsid w:val="003D5873"/>
    <w:rsid w:val="003D6385"/>
    <w:rsid w:val="003D738E"/>
    <w:rsid w:val="003D73AA"/>
    <w:rsid w:val="003D7410"/>
    <w:rsid w:val="003D7605"/>
    <w:rsid w:val="003D773A"/>
    <w:rsid w:val="003D7956"/>
    <w:rsid w:val="003D7FAA"/>
    <w:rsid w:val="003E057D"/>
    <w:rsid w:val="003E0778"/>
    <w:rsid w:val="003E0A95"/>
    <w:rsid w:val="003E1134"/>
    <w:rsid w:val="003E13B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6319"/>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26E"/>
    <w:rsid w:val="003F2612"/>
    <w:rsid w:val="003F2621"/>
    <w:rsid w:val="003F30BE"/>
    <w:rsid w:val="003F3277"/>
    <w:rsid w:val="003F3B54"/>
    <w:rsid w:val="003F3BC3"/>
    <w:rsid w:val="003F3DBE"/>
    <w:rsid w:val="003F48DE"/>
    <w:rsid w:val="003F4A9E"/>
    <w:rsid w:val="003F4C03"/>
    <w:rsid w:val="003F5186"/>
    <w:rsid w:val="003F555C"/>
    <w:rsid w:val="003F591E"/>
    <w:rsid w:val="003F5A9A"/>
    <w:rsid w:val="003F5BC3"/>
    <w:rsid w:val="003F66EE"/>
    <w:rsid w:val="003F6CF5"/>
    <w:rsid w:val="003F6DA6"/>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340"/>
    <w:rsid w:val="0040236F"/>
    <w:rsid w:val="004024F5"/>
    <w:rsid w:val="0040298B"/>
    <w:rsid w:val="00402D38"/>
    <w:rsid w:val="00402DA0"/>
    <w:rsid w:val="00402E19"/>
    <w:rsid w:val="00403E3A"/>
    <w:rsid w:val="004042F5"/>
    <w:rsid w:val="00404453"/>
    <w:rsid w:val="00404C26"/>
    <w:rsid w:val="00405227"/>
    <w:rsid w:val="00405F4A"/>
    <w:rsid w:val="00406245"/>
    <w:rsid w:val="004062E5"/>
    <w:rsid w:val="004062ED"/>
    <w:rsid w:val="004063F7"/>
    <w:rsid w:val="004065BF"/>
    <w:rsid w:val="004067CB"/>
    <w:rsid w:val="00406AF2"/>
    <w:rsid w:val="00406D31"/>
    <w:rsid w:val="00407496"/>
    <w:rsid w:val="00407732"/>
    <w:rsid w:val="004077DC"/>
    <w:rsid w:val="00407BD8"/>
    <w:rsid w:val="00407C4B"/>
    <w:rsid w:val="00410428"/>
    <w:rsid w:val="00410C1A"/>
    <w:rsid w:val="00410E57"/>
    <w:rsid w:val="0041157E"/>
    <w:rsid w:val="004116AA"/>
    <w:rsid w:val="0041170E"/>
    <w:rsid w:val="00411F31"/>
    <w:rsid w:val="0041296F"/>
    <w:rsid w:val="00412E2F"/>
    <w:rsid w:val="00412E43"/>
    <w:rsid w:val="00412F5E"/>
    <w:rsid w:val="004139AB"/>
    <w:rsid w:val="00413BD9"/>
    <w:rsid w:val="00413F82"/>
    <w:rsid w:val="00414337"/>
    <w:rsid w:val="00414557"/>
    <w:rsid w:val="004146EC"/>
    <w:rsid w:val="004149BE"/>
    <w:rsid w:val="004150EF"/>
    <w:rsid w:val="004154D9"/>
    <w:rsid w:val="004158C7"/>
    <w:rsid w:val="00415EB6"/>
    <w:rsid w:val="00416024"/>
    <w:rsid w:val="00416602"/>
    <w:rsid w:val="00416C49"/>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412C"/>
    <w:rsid w:val="0043413B"/>
    <w:rsid w:val="0043457F"/>
    <w:rsid w:val="0043474E"/>
    <w:rsid w:val="004349C9"/>
    <w:rsid w:val="00434B5B"/>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4AE"/>
    <w:rsid w:val="00441775"/>
    <w:rsid w:val="00441EE7"/>
    <w:rsid w:val="004421F2"/>
    <w:rsid w:val="0044256F"/>
    <w:rsid w:val="004425DA"/>
    <w:rsid w:val="00442A2A"/>
    <w:rsid w:val="0044309A"/>
    <w:rsid w:val="00443459"/>
    <w:rsid w:val="0044376A"/>
    <w:rsid w:val="00443AD9"/>
    <w:rsid w:val="004441F0"/>
    <w:rsid w:val="00444B3F"/>
    <w:rsid w:val="004450BD"/>
    <w:rsid w:val="004456BD"/>
    <w:rsid w:val="00445B63"/>
    <w:rsid w:val="00446348"/>
    <w:rsid w:val="0044673F"/>
    <w:rsid w:val="0044728D"/>
    <w:rsid w:val="00447468"/>
    <w:rsid w:val="0044799D"/>
    <w:rsid w:val="00447A70"/>
    <w:rsid w:val="00447B42"/>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1D0"/>
    <w:rsid w:val="0045643D"/>
    <w:rsid w:val="004566BF"/>
    <w:rsid w:val="00456A03"/>
    <w:rsid w:val="00456CFC"/>
    <w:rsid w:val="00456E84"/>
    <w:rsid w:val="00457075"/>
    <w:rsid w:val="0045775D"/>
    <w:rsid w:val="0045797F"/>
    <w:rsid w:val="0046023A"/>
    <w:rsid w:val="004606E9"/>
    <w:rsid w:val="004608FD"/>
    <w:rsid w:val="00460C32"/>
    <w:rsid w:val="004611EC"/>
    <w:rsid w:val="004615F4"/>
    <w:rsid w:val="00461B17"/>
    <w:rsid w:val="00461C8D"/>
    <w:rsid w:val="0046210F"/>
    <w:rsid w:val="004624E0"/>
    <w:rsid w:val="004626DB"/>
    <w:rsid w:val="0046290C"/>
    <w:rsid w:val="00462937"/>
    <w:rsid w:val="00463261"/>
    <w:rsid w:val="00463282"/>
    <w:rsid w:val="0046330A"/>
    <w:rsid w:val="004639BB"/>
    <w:rsid w:val="00463E35"/>
    <w:rsid w:val="004644E2"/>
    <w:rsid w:val="00464600"/>
    <w:rsid w:val="00464ED3"/>
    <w:rsid w:val="00465543"/>
    <w:rsid w:val="00465A33"/>
    <w:rsid w:val="00465CD7"/>
    <w:rsid w:val="00465CEA"/>
    <w:rsid w:val="00465D2E"/>
    <w:rsid w:val="00465E4B"/>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61B"/>
    <w:rsid w:val="004806BD"/>
    <w:rsid w:val="00480B4F"/>
    <w:rsid w:val="00480DA7"/>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3EF1"/>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2C84"/>
    <w:rsid w:val="00494385"/>
    <w:rsid w:val="00494BF7"/>
    <w:rsid w:val="004950B9"/>
    <w:rsid w:val="00495262"/>
    <w:rsid w:val="00495514"/>
    <w:rsid w:val="00495D02"/>
    <w:rsid w:val="00495F2E"/>
    <w:rsid w:val="004962BF"/>
    <w:rsid w:val="004970B7"/>
    <w:rsid w:val="00497151"/>
    <w:rsid w:val="0049718B"/>
    <w:rsid w:val="004971BF"/>
    <w:rsid w:val="0049746D"/>
    <w:rsid w:val="00497881"/>
    <w:rsid w:val="00497AFC"/>
    <w:rsid w:val="00497BA3"/>
    <w:rsid w:val="004A0680"/>
    <w:rsid w:val="004A0848"/>
    <w:rsid w:val="004A1290"/>
    <w:rsid w:val="004A1AE7"/>
    <w:rsid w:val="004A2302"/>
    <w:rsid w:val="004A259A"/>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6E25"/>
    <w:rsid w:val="004B72D8"/>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4A5"/>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45D"/>
    <w:rsid w:val="004D5554"/>
    <w:rsid w:val="004D577E"/>
    <w:rsid w:val="004D5807"/>
    <w:rsid w:val="004D71C4"/>
    <w:rsid w:val="004D73DB"/>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2E9F"/>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5D"/>
    <w:rsid w:val="004E63C3"/>
    <w:rsid w:val="004E6618"/>
    <w:rsid w:val="004E66DF"/>
    <w:rsid w:val="004E67AA"/>
    <w:rsid w:val="004E680C"/>
    <w:rsid w:val="004E6B64"/>
    <w:rsid w:val="004E6D59"/>
    <w:rsid w:val="004E6F89"/>
    <w:rsid w:val="004E718D"/>
    <w:rsid w:val="004E72D4"/>
    <w:rsid w:val="004E79DE"/>
    <w:rsid w:val="004F04D0"/>
    <w:rsid w:val="004F05EB"/>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9FC"/>
    <w:rsid w:val="004F5D18"/>
    <w:rsid w:val="004F60D0"/>
    <w:rsid w:val="004F629D"/>
    <w:rsid w:val="004F6353"/>
    <w:rsid w:val="004F6997"/>
    <w:rsid w:val="004F6DF2"/>
    <w:rsid w:val="004F75FF"/>
    <w:rsid w:val="004F7B49"/>
    <w:rsid w:val="004F7BAE"/>
    <w:rsid w:val="004F7E6C"/>
    <w:rsid w:val="0050027F"/>
    <w:rsid w:val="005003C9"/>
    <w:rsid w:val="005003D8"/>
    <w:rsid w:val="00500535"/>
    <w:rsid w:val="0050080E"/>
    <w:rsid w:val="005010CA"/>
    <w:rsid w:val="00501564"/>
    <w:rsid w:val="005016E5"/>
    <w:rsid w:val="00501B77"/>
    <w:rsid w:val="00502358"/>
    <w:rsid w:val="0050275B"/>
    <w:rsid w:val="00502866"/>
    <w:rsid w:val="00502932"/>
    <w:rsid w:val="00502B47"/>
    <w:rsid w:val="00502BBF"/>
    <w:rsid w:val="005031B7"/>
    <w:rsid w:val="005035BB"/>
    <w:rsid w:val="00503676"/>
    <w:rsid w:val="005038AD"/>
    <w:rsid w:val="00503F3B"/>
    <w:rsid w:val="00504F74"/>
    <w:rsid w:val="005053E8"/>
    <w:rsid w:val="0050590C"/>
    <w:rsid w:val="0050598D"/>
    <w:rsid w:val="00505BAA"/>
    <w:rsid w:val="00505FD9"/>
    <w:rsid w:val="00506498"/>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2"/>
    <w:rsid w:val="005156A6"/>
    <w:rsid w:val="00515E5C"/>
    <w:rsid w:val="005161D2"/>
    <w:rsid w:val="005162F1"/>
    <w:rsid w:val="00516392"/>
    <w:rsid w:val="00516487"/>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5F4"/>
    <w:rsid w:val="00524773"/>
    <w:rsid w:val="00525279"/>
    <w:rsid w:val="005253E9"/>
    <w:rsid w:val="005254BE"/>
    <w:rsid w:val="005255BF"/>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890"/>
    <w:rsid w:val="00534E64"/>
    <w:rsid w:val="00535362"/>
    <w:rsid w:val="00535B94"/>
    <w:rsid w:val="00535C54"/>
    <w:rsid w:val="00535FBE"/>
    <w:rsid w:val="00536532"/>
    <w:rsid w:val="005367B3"/>
    <w:rsid w:val="00537028"/>
    <w:rsid w:val="00537277"/>
    <w:rsid w:val="00537518"/>
    <w:rsid w:val="005376B0"/>
    <w:rsid w:val="00537906"/>
    <w:rsid w:val="005409B3"/>
    <w:rsid w:val="00540D90"/>
    <w:rsid w:val="00540E61"/>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5C83"/>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ED6"/>
    <w:rsid w:val="00554FFD"/>
    <w:rsid w:val="005550A5"/>
    <w:rsid w:val="0055546D"/>
    <w:rsid w:val="00555751"/>
    <w:rsid w:val="00555EB3"/>
    <w:rsid w:val="005563DB"/>
    <w:rsid w:val="00556752"/>
    <w:rsid w:val="00556B00"/>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7C6"/>
    <w:rsid w:val="00571874"/>
    <w:rsid w:val="0057198E"/>
    <w:rsid w:val="00571B7B"/>
    <w:rsid w:val="00571C72"/>
    <w:rsid w:val="0057208E"/>
    <w:rsid w:val="005722EA"/>
    <w:rsid w:val="00572503"/>
    <w:rsid w:val="005726E2"/>
    <w:rsid w:val="005728B9"/>
    <w:rsid w:val="00572903"/>
    <w:rsid w:val="00572999"/>
    <w:rsid w:val="00572E56"/>
    <w:rsid w:val="00573301"/>
    <w:rsid w:val="00573501"/>
    <w:rsid w:val="00573747"/>
    <w:rsid w:val="00573BB9"/>
    <w:rsid w:val="00573D56"/>
    <w:rsid w:val="00573E05"/>
    <w:rsid w:val="00573E57"/>
    <w:rsid w:val="0057406C"/>
    <w:rsid w:val="00574E2E"/>
    <w:rsid w:val="00574E48"/>
    <w:rsid w:val="00574E56"/>
    <w:rsid w:val="00574E97"/>
    <w:rsid w:val="005752BF"/>
    <w:rsid w:val="005758F6"/>
    <w:rsid w:val="005759A2"/>
    <w:rsid w:val="00576308"/>
    <w:rsid w:val="005764A3"/>
    <w:rsid w:val="00577A04"/>
    <w:rsid w:val="0058002D"/>
    <w:rsid w:val="0058003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4B85"/>
    <w:rsid w:val="00585587"/>
    <w:rsid w:val="00586196"/>
    <w:rsid w:val="00586535"/>
    <w:rsid w:val="0058693C"/>
    <w:rsid w:val="00586A4E"/>
    <w:rsid w:val="00586E91"/>
    <w:rsid w:val="0058767D"/>
    <w:rsid w:val="005877E2"/>
    <w:rsid w:val="00587879"/>
    <w:rsid w:val="00587BD4"/>
    <w:rsid w:val="00587DBE"/>
    <w:rsid w:val="00587FA8"/>
    <w:rsid w:val="005900FF"/>
    <w:rsid w:val="00590333"/>
    <w:rsid w:val="005907D6"/>
    <w:rsid w:val="00590AF4"/>
    <w:rsid w:val="00590DF1"/>
    <w:rsid w:val="0059127F"/>
    <w:rsid w:val="00591299"/>
    <w:rsid w:val="00591C9C"/>
    <w:rsid w:val="0059221F"/>
    <w:rsid w:val="00592459"/>
    <w:rsid w:val="005928E7"/>
    <w:rsid w:val="005936E8"/>
    <w:rsid w:val="00593759"/>
    <w:rsid w:val="0059380B"/>
    <w:rsid w:val="00593A7C"/>
    <w:rsid w:val="00594132"/>
    <w:rsid w:val="005942CC"/>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22"/>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374"/>
    <w:rsid w:val="005B062B"/>
    <w:rsid w:val="005B0C4F"/>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2F0F"/>
    <w:rsid w:val="005B39A2"/>
    <w:rsid w:val="005B3E02"/>
    <w:rsid w:val="005B3F39"/>
    <w:rsid w:val="005B4707"/>
    <w:rsid w:val="005B4CF2"/>
    <w:rsid w:val="005B4F0F"/>
    <w:rsid w:val="005B52A2"/>
    <w:rsid w:val="005B5474"/>
    <w:rsid w:val="005B55B2"/>
    <w:rsid w:val="005B5772"/>
    <w:rsid w:val="005B580C"/>
    <w:rsid w:val="005B58BF"/>
    <w:rsid w:val="005B5C7C"/>
    <w:rsid w:val="005B6080"/>
    <w:rsid w:val="005B61AF"/>
    <w:rsid w:val="005B6347"/>
    <w:rsid w:val="005B6E16"/>
    <w:rsid w:val="005B6E2A"/>
    <w:rsid w:val="005B6FDD"/>
    <w:rsid w:val="005B706B"/>
    <w:rsid w:val="005B7334"/>
    <w:rsid w:val="005B75A1"/>
    <w:rsid w:val="005B7865"/>
    <w:rsid w:val="005B78C2"/>
    <w:rsid w:val="005B78C9"/>
    <w:rsid w:val="005B7CC2"/>
    <w:rsid w:val="005B7D6E"/>
    <w:rsid w:val="005B7F53"/>
    <w:rsid w:val="005C0115"/>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781E"/>
    <w:rsid w:val="005D7ECF"/>
    <w:rsid w:val="005E0232"/>
    <w:rsid w:val="005E07BF"/>
    <w:rsid w:val="005E12F7"/>
    <w:rsid w:val="005E1360"/>
    <w:rsid w:val="005E1452"/>
    <w:rsid w:val="005E1AD5"/>
    <w:rsid w:val="005E2871"/>
    <w:rsid w:val="005E28E7"/>
    <w:rsid w:val="005E3610"/>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50F"/>
    <w:rsid w:val="005F47AA"/>
    <w:rsid w:val="005F4EF4"/>
    <w:rsid w:val="005F5209"/>
    <w:rsid w:val="005F52D7"/>
    <w:rsid w:val="005F5860"/>
    <w:rsid w:val="005F5953"/>
    <w:rsid w:val="005F595E"/>
    <w:rsid w:val="005F5D35"/>
    <w:rsid w:val="005F5FC0"/>
    <w:rsid w:val="005F7B33"/>
    <w:rsid w:val="00600044"/>
    <w:rsid w:val="00600340"/>
    <w:rsid w:val="006003AD"/>
    <w:rsid w:val="006004B0"/>
    <w:rsid w:val="006004F7"/>
    <w:rsid w:val="006008E4"/>
    <w:rsid w:val="00600A06"/>
    <w:rsid w:val="006017EF"/>
    <w:rsid w:val="006018A6"/>
    <w:rsid w:val="0060197C"/>
    <w:rsid w:val="00601D48"/>
    <w:rsid w:val="00602DB7"/>
    <w:rsid w:val="00603064"/>
    <w:rsid w:val="006037E8"/>
    <w:rsid w:val="006038AC"/>
    <w:rsid w:val="00603F8F"/>
    <w:rsid w:val="0060479A"/>
    <w:rsid w:val="0060488E"/>
    <w:rsid w:val="00604DD8"/>
    <w:rsid w:val="006056BB"/>
    <w:rsid w:val="0060576F"/>
    <w:rsid w:val="00605C29"/>
    <w:rsid w:val="00605E36"/>
    <w:rsid w:val="00605E57"/>
    <w:rsid w:val="00605ECB"/>
    <w:rsid w:val="00606192"/>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163"/>
    <w:rsid w:val="00612493"/>
    <w:rsid w:val="00612AFB"/>
    <w:rsid w:val="00612C15"/>
    <w:rsid w:val="00612DD8"/>
    <w:rsid w:val="006131B1"/>
    <w:rsid w:val="00613672"/>
    <w:rsid w:val="006137A0"/>
    <w:rsid w:val="00613F0C"/>
    <w:rsid w:val="0061457E"/>
    <w:rsid w:val="00614A20"/>
    <w:rsid w:val="00614AC1"/>
    <w:rsid w:val="00614E42"/>
    <w:rsid w:val="006152FF"/>
    <w:rsid w:val="0061575E"/>
    <w:rsid w:val="00615DAA"/>
    <w:rsid w:val="006166AB"/>
    <w:rsid w:val="00616D11"/>
    <w:rsid w:val="00616DDA"/>
    <w:rsid w:val="00617191"/>
    <w:rsid w:val="006174C1"/>
    <w:rsid w:val="00617B8A"/>
    <w:rsid w:val="00617CF5"/>
    <w:rsid w:val="00617F4E"/>
    <w:rsid w:val="006201E6"/>
    <w:rsid w:val="006209AD"/>
    <w:rsid w:val="00620E18"/>
    <w:rsid w:val="00620E3A"/>
    <w:rsid w:val="00620ED3"/>
    <w:rsid w:val="00621462"/>
    <w:rsid w:val="00621575"/>
    <w:rsid w:val="006217F0"/>
    <w:rsid w:val="0062187F"/>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6B0"/>
    <w:rsid w:val="00626470"/>
    <w:rsid w:val="0062690A"/>
    <w:rsid w:val="00626D5E"/>
    <w:rsid w:val="006275E0"/>
    <w:rsid w:val="006276F1"/>
    <w:rsid w:val="00627ABC"/>
    <w:rsid w:val="00627DB0"/>
    <w:rsid w:val="00627F28"/>
    <w:rsid w:val="00631425"/>
    <w:rsid w:val="006315CA"/>
    <w:rsid w:val="0063177F"/>
    <w:rsid w:val="0063180C"/>
    <w:rsid w:val="00631BFD"/>
    <w:rsid w:val="00631F58"/>
    <w:rsid w:val="00631F87"/>
    <w:rsid w:val="00632542"/>
    <w:rsid w:val="006326B5"/>
    <w:rsid w:val="00632711"/>
    <w:rsid w:val="006329F1"/>
    <w:rsid w:val="00632A3F"/>
    <w:rsid w:val="00633179"/>
    <w:rsid w:val="006331B3"/>
    <w:rsid w:val="00633409"/>
    <w:rsid w:val="00633DAE"/>
    <w:rsid w:val="006341E6"/>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4063D"/>
    <w:rsid w:val="00640647"/>
    <w:rsid w:val="00640A84"/>
    <w:rsid w:val="00640B94"/>
    <w:rsid w:val="00640C1C"/>
    <w:rsid w:val="00640C36"/>
    <w:rsid w:val="00640E81"/>
    <w:rsid w:val="00640F1E"/>
    <w:rsid w:val="0064100D"/>
    <w:rsid w:val="00641789"/>
    <w:rsid w:val="006418BC"/>
    <w:rsid w:val="00642206"/>
    <w:rsid w:val="006424FD"/>
    <w:rsid w:val="00642F76"/>
    <w:rsid w:val="006430AE"/>
    <w:rsid w:val="00643B0B"/>
    <w:rsid w:val="00643D3E"/>
    <w:rsid w:val="0064425C"/>
    <w:rsid w:val="006447E4"/>
    <w:rsid w:val="00644985"/>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209"/>
    <w:rsid w:val="00650A30"/>
    <w:rsid w:val="00650E7A"/>
    <w:rsid w:val="00650E7D"/>
    <w:rsid w:val="00651430"/>
    <w:rsid w:val="00651A27"/>
    <w:rsid w:val="00651AB3"/>
    <w:rsid w:val="00651AEC"/>
    <w:rsid w:val="006522DB"/>
    <w:rsid w:val="00652CB7"/>
    <w:rsid w:val="00652DBE"/>
    <w:rsid w:val="00653392"/>
    <w:rsid w:val="006534DD"/>
    <w:rsid w:val="0065377B"/>
    <w:rsid w:val="00653BFA"/>
    <w:rsid w:val="00654220"/>
    <w:rsid w:val="00654443"/>
    <w:rsid w:val="006551E2"/>
    <w:rsid w:val="0065552F"/>
    <w:rsid w:val="00655545"/>
    <w:rsid w:val="00656719"/>
    <w:rsid w:val="00656C3E"/>
    <w:rsid w:val="00656C7E"/>
    <w:rsid w:val="00657002"/>
    <w:rsid w:val="00657081"/>
    <w:rsid w:val="0065751C"/>
    <w:rsid w:val="0065758E"/>
    <w:rsid w:val="00657FA7"/>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4AB"/>
    <w:rsid w:val="00674958"/>
    <w:rsid w:val="00674BFD"/>
    <w:rsid w:val="00674CFB"/>
    <w:rsid w:val="00675055"/>
    <w:rsid w:val="00675705"/>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B24"/>
    <w:rsid w:val="00686D81"/>
    <w:rsid w:val="006878C9"/>
    <w:rsid w:val="00687B45"/>
    <w:rsid w:val="00687FE5"/>
    <w:rsid w:val="006901CA"/>
    <w:rsid w:val="00692367"/>
    <w:rsid w:val="00692514"/>
    <w:rsid w:val="00692A13"/>
    <w:rsid w:val="00692B4F"/>
    <w:rsid w:val="00692BBA"/>
    <w:rsid w:val="00693383"/>
    <w:rsid w:val="00693A87"/>
    <w:rsid w:val="00694E62"/>
    <w:rsid w:val="00694FC8"/>
    <w:rsid w:val="006952CC"/>
    <w:rsid w:val="00695B13"/>
    <w:rsid w:val="00695C9A"/>
    <w:rsid w:val="00695F2F"/>
    <w:rsid w:val="0069636C"/>
    <w:rsid w:val="00697129"/>
    <w:rsid w:val="006971F0"/>
    <w:rsid w:val="00697252"/>
    <w:rsid w:val="00697B9E"/>
    <w:rsid w:val="00697F46"/>
    <w:rsid w:val="006A0010"/>
    <w:rsid w:val="006A0117"/>
    <w:rsid w:val="006A0270"/>
    <w:rsid w:val="006A0626"/>
    <w:rsid w:val="006A0999"/>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5B5A"/>
    <w:rsid w:val="006A6722"/>
    <w:rsid w:val="006A6F83"/>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34C"/>
    <w:rsid w:val="006B1A02"/>
    <w:rsid w:val="006B1C46"/>
    <w:rsid w:val="006B2589"/>
    <w:rsid w:val="006B2AF1"/>
    <w:rsid w:val="006B2CD5"/>
    <w:rsid w:val="006B2F89"/>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1A18"/>
    <w:rsid w:val="006E25FB"/>
    <w:rsid w:val="006E28AC"/>
    <w:rsid w:val="006E2A3E"/>
    <w:rsid w:val="006E2BD9"/>
    <w:rsid w:val="006E2D5B"/>
    <w:rsid w:val="006E33BB"/>
    <w:rsid w:val="006E3B4D"/>
    <w:rsid w:val="006E3B8E"/>
    <w:rsid w:val="006E42B1"/>
    <w:rsid w:val="006E446A"/>
    <w:rsid w:val="006E4877"/>
    <w:rsid w:val="006E4D7D"/>
    <w:rsid w:val="006E4EF2"/>
    <w:rsid w:val="006E51CA"/>
    <w:rsid w:val="006E550E"/>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AF5"/>
    <w:rsid w:val="006F2D26"/>
    <w:rsid w:val="006F2E3A"/>
    <w:rsid w:val="006F382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FA9"/>
    <w:rsid w:val="007013A7"/>
    <w:rsid w:val="00701443"/>
    <w:rsid w:val="00701664"/>
    <w:rsid w:val="00701B54"/>
    <w:rsid w:val="00701FB4"/>
    <w:rsid w:val="007024B4"/>
    <w:rsid w:val="00702623"/>
    <w:rsid w:val="007026E8"/>
    <w:rsid w:val="00702BDE"/>
    <w:rsid w:val="00702DCA"/>
    <w:rsid w:val="0070304F"/>
    <w:rsid w:val="007037E1"/>
    <w:rsid w:val="007044BE"/>
    <w:rsid w:val="00704809"/>
    <w:rsid w:val="00704829"/>
    <w:rsid w:val="00704856"/>
    <w:rsid w:val="00704A08"/>
    <w:rsid w:val="00704DF3"/>
    <w:rsid w:val="007050E2"/>
    <w:rsid w:val="00705192"/>
    <w:rsid w:val="007051B8"/>
    <w:rsid w:val="007051CD"/>
    <w:rsid w:val="00705278"/>
    <w:rsid w:val="00705BE2"/>
    <w:rsid w:val="00706037"/>
    <w:rsid w:val="00706900"/>
    <w:rsid w:val="00706A41"/>
    <w:rsid w:val="00706CDE"/>
    <w:rsid w:val="007076BA"/>
    <w:rsid w:val="007079F1"/>
    <w:rsid w:val="00707AA8"/>
    <w:rsid w:val="00710A09"/>
    <w:rsid w:val="00710AB4"/>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588D"/>
    <w:rsid w:val="00715EE8"/>
    <w:rsid w:val="007170E3"/>
    <w:rsid w:val="007173A2"/>
    <w:rsid w:val="00717688"/>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509"/>
    <w:rsid w:val="00726557"/>
    <w:rsid w:val="0072667D"/>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51D"/>
    <w:rsid w:val="007366F6"/>
    <w:rsid w:val="00736AFB"/>
    <w:rsid w:val="00737120"/>
    <w:rsid w:val="007378F8"/>
    <w:rsid w:val="00737B27"/>
    <w:rsid w:val="00740643"/>
    <w:rsid w:val="00740BDC"/>
    <w:rsid w:val="00741F9C"/>
    <w:rsid w:val="007428C7"/>
    <w:rsid w:val="007428EE"/>
    <w:rsid w:val="00742AA3"/>
    <w:rsid w:val="00742BED"/>
    <w:rsid w:val="007438EF"/>
    <w:rsid w:val="00743BBC"/>
    <w:rsid w:val="00744A6D"/>
    <w:rsid w:val="00744C0A"/>
    <w:rsid w:val="00745341"/>
    <w:rsid w:val="00745F88"/>
    <w:rsid w:val="00746371"/>
    <w:rsid w:val="00746399"/>
    <w:rsid w:val="0074724D"/>
    <w:rsid w:val="007475FF"/>
    <w:rsid w:val="00747DC5"/>
    <w:rsid w:val="0075019E"/>
    <w:rsid w:val="0075024D"/>
    <w:rsid w:val="00750285"/>
    <w:rsid w:val="007505B6"/>
    <w:rsid w:val="00750A05"/>
    <w:rsid w:val="00750D1F"/>
    <w:rsid w:val="00750ED7"/>
    <w:rsid w:val="00751464"/>
    <w:rsid w:val="00751550"/>
    <w:rsid w:val="00752325"/>
    <w:rsid w:val="0075431E"/>
    <w:rsid w:val="00754BE4"/>
    <w:rsid w:val="00755144"/>
    <w:rsid w:val="0075560C"/>
    <w:rsid w:val="00756499"/>
    <w:rsid w:val="00756EF5"/>
    <w:rsid w:val="0075732B"/>
    <w:rsid w:val="0075745C"/>
    <w:rsid w:val="00757970"/>
    <w:rsid w:val="0075798C"/>
    <w:rsid w:val="00757A2F"/>
    <w:rsid w:val="00757FCC"/>
    <w:rsid w:val="007600F6"/>
    <w:rsid w:val="0076049E"/>
    <w:rsid w:val="00760838"/>
    <w:rsid w:val="007608D9"/>
    <w:rsid w:val="00760EAA"/>
    <w:rsid w:val="00761691"/>
    <w:rsid w:val="00761906"/>
    <w:rsid w:val="00762126"/>
    <w:rsid w:val="007626DF"/>
    <w:rsid w:val="00762F97"/>
    <w:rsid w:val="00762FF4"/>
    <w:rsid w:val="007632F5"/>
    <w:rsid w:val="007635E5"/>
    <w:rsid w:val="007635EA"/>
    <w:rsid w:val="00763763"/>
    <w:rsid w:val="00763AB6"/>
    <w:rsid w:val="0076407E"/>
    <w:rsid w:val="007645DB"/>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7233"/>
    <w:rsid w:val="0076763E"/>
    <w:rsid w:val="007677F9"/>
    <w:rsid w:val="00767C61"/>
    <w:rsid w:val="00770384"/>
    <w:rsid w:val="007704B7"/>
    <w:rsid w:val="007707D8"/>
    <w:rsid w:val="00770815"/>
    <w:rsid w:val="00770C3E"/>
    <w:rsid w:val="00770E9B"/>
    <w:rsid w:val="007712E3"/>
    <w:rsid w:val="00771A9A"/>
    <w:rsid w:val="007720E3"/>
    <w:rsid w:val="00772333"/>
    <w:rsid w:val="007727FB"/>
    <w:rsid w:val="00772962"/>
    <w:rsid w:val="00772E9F"/>
    <w:rsid w:val="00772F65"/>
    <w:rsid w:val="0077382B"/>
    <w:rsid w:val="00773A5F"/>
    <w:rsid w:val="00773C8B"/>
    <w:rsid w:val="00774020"/>
    <w:rsid w:val="0077525A"/>
    <w:rsid w:val="00775489"/>
    <w:rsid w:val="00775CF4"/>
    <w:rsid w:val="00776191"/>
    <w:rsid w:val="007764F1"/>
    <w:rsid w:val="007766C9"/>
    <w:rsid w:val="00776A09"/>
    <w:rsid w:val="007779E5"/>
    <w:rsid w:val="00777A19"/>
    <w:rsid w:val="00777C27"/>
    <w:rsid w:val="00777CFB"/>
    <w:rsid w:val="0078030A"/>
    <w:rsid w:val="00780458"/>
    <w:rsid w:val="00780852"/>
    <w:rsid w:val="00780BDD"/>
    <w:rsid w:val="00780D92"/>
    <w:rsid w:val="007816A5"/>
    <w:rsid w:val="00781978"/>
    <w:rsid w:val="00782397"/>
    <w:rsid w:val="0078243B"/>
    <w:rsid w:val="00782914"/>
    <w:rsid w:val="00782A1F"/>
    <w:rsid w:val="00782FA7"/>
    <w:rsid w:val="0078304A"/>
    <w:rsid w:val="0078305E"/>
    <w:rsid w:val="0078335F"/>
    <w:rsid w:val="00783F81"/>
    <w:rsid w:val="007841F0"/>
    <w:rsid w:val="00784385"/>
    <w:rsid w:val="007845C9"/>
    <w:rsid w:val="0078469E"/>
    <w:rsid w:val="00784863"/>
    <w:rsid w:val="007848A7"/>
    <w:rsid w:val="00784D90"/>
    <w:rsid w:val="00784ED6"/>
    <w:rsid w:val="0078509B"/>
    <w:rsid w:val="00785218"/>
    <w:rsid w:val="007854C5"/>
    <w:rsid w:val="007861B0"/>
    <w:rsid w:val="00786955"/>
    <w:rsid w:val="007875BE"/>
    <w:rsid w:val="007876CB"/>
    <w:rsid w:val="007878BE"/>
    <w:rsid w:val="00787B2E"/>
    <w:rsid w:val="00787E99"/>
    <w:rsid w:val="00790011"/>
    <w:rsid w:val="00790035"/>
    <w:rsid w:val="00790093"/>
    <w:rsid w:val="007900ED"/>
    <w:rsid w:val="00790221"/>
    <w:rsid w:val="007907EF"/>
    <w:rsid w:val="00790AC0"/>
    <w:rsid w:val="0079143C"/>
    <w:rsid w:val="007917A6"/>
    <w:rsid w:val="0079193F"/>
    <w:rsid w:val="00791A6C"/>
    <w:rsid w:val="00791B08"/>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2BF"/>
    <w:rsid w:val="007954A7"/>
    <w:rsid w:val="007954BE"/>
    <w:rsid w:val="00795E8A"/>
    <w:rsid w:val="00795F3A"/>
    <w:rsid w:val="00796B57"/>
    <w:rsid w:val="00797076"/>
    <w:rsid w:val="00797597"/>
    <w:rsid w:val="00797897"/>
    <w:rsid w:val="007A01BA"/>
    <w:rsid w:val="007A02EE"/>
    <w:rsid w:val="007A03CC"/>
    <w:rsid w:val="007A03CE"/>
    <w:rsid w:val="007A09F8"/>
    <w:rsid w:val="007A108F"/>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3E"/>
    <w:rsid w:val="007A5097"/>
    <w:rsid w:val="007A5571"/>
    <w:rsid w:val="007A5C90"/>
    <w:rsid w:val="007A5F69"/>
    <w:rsid w:val="007A5F9B"/>
    <w:rsid w:val="007A6064"/>
    <w:rsid w:val="007A6695"/>
    <w:rsid w:val="007A68E7"/>
    <w:rsid w:val="007A7B60"/>
    <w:rsid w:val="007A7E76"/>
    <w:rsid w:val="007A7FC9"/>
    <w:rsid w:val="007B02B6"/>
    <w:rsid w:val="007B086A"/>
    <w:rsid w:val="007B1117"/>
    <w:rsid w:val="007B11E9"/>
    <w:rsid w:val="007B140B"/>
    <w:rsid w:val="007B14D3"/>
    <w:rsid w:val="007B1551"/>
    <w:rsid w:val="007B2124"/>
    <w:rsid w:val="007B2721"/>
    <w:rsid w:val="007B37DA"/>
    <w:rsid w:val="007B3A5B"/>
    <w:rsid w:val="007B3C20"/>
    <w:rsid w:val="007B3C85"/>
    <w:rsid w:val="007B3EFC"/>
    <w:rsid w:val="007B3FE4"/>
    <w:rsid w:val="007B4141"/>
    <w:rsid w:val="007B41FB"/>
    <w:rsid w:val="007B4E07"/>
    <w:rsid w:val="007B575F"/>
    <w:rsid w:val="007B5886"/>
    <w:rsid w:val="007B58E0"/>
    <w:rsid w:val="007B60D7"/>
    <w:rsid w:val="007B6100"/>
    <w:rsid w:val="007B6298"/>
    <w:rsid w:val="007B7045"/>
    <w:rsid w:val="007B70C2"/>
    <w:rsid w:val="007B7541"/>
    <w:rsid w:val="007B75B2"/>
    <w:rsid w:val="007B75C3"/>
    <w:rsid w:val="007B777F"/>
    <w:rsid w:val="007B7921"/>
    <w:rsid w:val="007C040C"/>
    <w:rsid w:val="007C0D29"/>
    <w:rsid w:val="007C1347"/>
    <w:rsid w:val="007C1428"/>
    <w:rsid w:val="007C14C2"/>
    <w:rsid w:val="007C175A"/>
    <w:rsid w:val="007C1CF8"/>
    <w:rsid w:val="007C1F3A"/>
    <w:rsid w:val="007C1F3D"/>
    <w:rsid w:val="007C2860"/>
    <w:rsid w:val="007C2A2E"/>
    <w:rsid w:val="007C3894"/>
    <w:rsid w:val="007C3BC5"/>
    <w:rsid w:val="007C3F5C"/>
    <w:rsid w:val="007C3F87"/>
    <w:rsid w:val="007C4A60"/>
    <w:rsid w:val="007C4ABF"/>
    <w:rsid w:val="007C4B09"/>
    <w:rsid w:val="007C4CA1"/>
    <w:rsid w:val="007C4D3F"/>
    <w:rsid w:val="007C530C"/>
    <w:rsid w:val="007C561C"/>
    <w:rsid w:val="007C581F"/>
    <w:rsid w:val="007C586A"/>
    <w:rsid w:val="007C5C48"/>
    <w:rsid w:val="007C5F84"/>
    <w:rsid w:val="007C6CD1"/>
    <w:rsid w:val="007C77E9"/>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243"/>
    <w:rsid w:val="007D799E"/>
    <w:rsid w:val="007D79F0"/>
    <w:rsid w:val="007E0278"/>
    <w:rsid w:val="007E05D0"/>
    <w:rsid w:val="007E07BC"/>
    <w:rsid w:val="007E0919"/>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DFC"/>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33"/>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217"/>
    <w:rsid w:val="0081245F"/>
    <w:rsid w:val="00812B9B"/>
    <w:rsid w:val="00812DBF"/>
    <w:rsid w:val="00812EFF"/>
    <w:rsid w:val="00813127"/>
    <w:rsid w:val="0081312A"/>
    <w:rsid w:val="00813860"/>
    <w:rsid w:val="0081387E"/>
    <w:rsid w:val="00813CBF"/>
    <w:rsid w:val="00814186"/>
    <w:rsid w:val="00814692"/>
    <w:rsid w:val="008149CA"/>
    <w:rsid w:val="00814BEE"/>
    <w:rsid w:val="008152DC"/>
    <w:rsid w:val="008153D4"/>
    <w:rsid w:val="008155F4"/>
    <w:rsid w:val="00815DED"/>
    <w:rsid w:val="0081622A"/>
    <w:rsid w:val="008163BB"/>
    <w:rsid w:val="00816A1F"/>
    <w:rsid w:val="00816EDB"/>
    <w:rsid w:val="00816EE5"/>
    <w:rsid w:val="008172FE"/>
    <w:rsid w:val="00817471"/>
    <w:rsid w:val="0081777A"/>
    <w:rsid w:val="008200FD"/>
    <w:rsid w:val="008204C9"/>
    <w:rsid w:val="00820B9C"/>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28"/>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828"/>
    <w:rsid w:val="00826AAE"/>
    <w:rsid w:val="00826B6D"/>
    <w:rsid w:val="00827229"/>
    <w:rsid w:val="008275CE"/>
    <w:rsid w:val="00827685"/>
    <w:rsid w:val="008279E4"/>
    <w:rsid w:val="00827A0A"/>
    <w:rsid w:val="00830720"/>
    <w:rsid w:val="00830B41"/>
    <w:rsid w:val="00831BBD"/>
    <w:rsid w:val="008321A9"/>
    <w:rsid w:val="008321E0"/>
    <w:rsid w:val="0083253E"/>
    <w:rsid w:val="008327F2"/>
    <w:rsid w:val="00832C98"/>
    <w:rsid w:val="00833500"/>
    <w:rsid w:val="00833513"/>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291"/>
    <w:rsid w:val="008418A2"/>
    <w:rsid w:val="00841E79"/>
    <w:rsid w:val="008421E6"/>
    <w:rsid w:val="008422EE"/>
    <w:rsid w:val="00842548"/>
    <w:rsid w:val="00842669"/>
    <w:rsid w:val="00843C48"/>
    <w:rsid w:val="00843CB7"/>
    <w:rsid w:val="008440D0"/>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502C4"/>
    <w:rsid w:val="008504FE"/>
    <w:rsid w:val="00850701"/>
    <w:rsid w:val="0085100C"/>
    <w:rsid w:val="0085124F"/>
    <w:rsid w:val="0085154B"/>
    <w:rsid w:val="00851BFE"/>
    <w:rsid w:val="00852C42"/>
    <w:rsid w:val="00852F45"/>
    <w:rsid w:val="008537CB"/>
    <w:rsid w:val="00853807"/>
    <w:rsid w:val="00853845"/>
    <w:rsid w:val="00854416"/>
    <w:rsid w:val="00854A7D"/>
    <w:rsid w:val="00854BEC"/>
    <w:rsid w:val="00854D43"/>
    <w:rsid w:val="00854FD9"/>
    <w:rsid w:val="008557D2"/>
    <w:rsid w:val="00855CFF"/>
    <w:rsid w:val="00855E85"/>
    <w:rsid w:val="008566D3"/>
    <w:rsid w:val="00856E7E"/>
    <w:rsid w:val="0085710F"/>
    <w:rsid w:val="00857519"/>
    <w:rsid w:val="008577EA"/>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B86"/>
    <w:rsid w:val="00864085"/>
    <w:rsid w:val="0086470D"/>
    <w:rsid w:val="00864CAC"/>
    <w:rsid w:val="0086660D"/>
    <w:rsid w:val="008669C2"/>
    <w:rsid w:val="00866D32"/>
    <w:rsid w:val="00866EA6"/>
    <w:rsid w:val="008671B7"/>
    <w:rsid w:val="00867AA3"/>
    <w:rsid w:val="00867D20"/>
    <w:rsid w:val="008706CC"/>
    <w:rsid w:val="0087076C"/>
    <w:rsid w:val="0087087B"/>
    <w:rsid w:val="008708B0"/>
    <w:rsid w:val="00870C20"/>
    <w:rsid w:val="008715CA"/>
    <w:rsid w:val="00871607"/>
    <w:rsid w:val="0087177D"/>
    <w:rsid w:val="00871A55"/>
    <w:rsid w:val="00871E01"/>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2E7E"/>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E2A"/>
    <w:rsid w:val="00886FE3"/>
    <w:rsid w:val="00887BDF"/>
    <w:rsid w:val="00887F6D"/>
    <w:rsid w:val="008904C9"/>
    <w:rsid w:val="0089087C"/>
    <w:rsid w:val="00890989"/>
    <w:rsid w:val="00890A48"/>
    <w:rsid w:val="008915D0"/>
    <w:rsid w:val="00891775"/>
    <w:rsid w:val="00892199"/>
    <w:rsid w:val="00892903"/>
    <w:rsid w:val="0089294F"/>
    <w:rsid w:val="00892B27"/>
    <w:rsid w:val="00892BB3"/>
    <w:rsid w:val="00892C82"/>
    <w:rsid w:val="00892D2A"/>
    <w:rsid w:val="00892E45"/>
    <w:rsid w:val="00893620"/>
    <w:rsid w:val="00893657"/>
    <w:rsid w:val="008936DC"/>
    <w:rsid w:val="00893741"/>
    <w:rsid w:val="008937A7"/>
    <w:rsid w:val="0089385A"/>
    <w:rsid w:val="00893914"/>
    <w:rsid w:val="00893BC5"/>
    <w:rsid w:val="00893E1D"/>
    <w:rsid w:val="008950A2"/>
    <w:rsid w:val="00895EF8"/>
    <w:rsid w:val="00895F73"/>
    <w:rsid w:val="00895FBC"/>
    <w:rsid w:val="0089630D"/>
    <w:rsid w:val="00896A90"/>
    <w:rsid w:val="00896D76"/>
    <w:rsid w:val="008977D3"/>
    <w:rsid w:val="008977FD"/>
    <w:rsid w:val="008A01A5"/>
    <w:rsid w:val="008A0AD1"/>
    <w:rsid w:val="008A1758"/>
    <w:rsid w:val="008A1EF5"/>
    <w:rsid w:val="008A2194"/>
    <w:rsid w:val="008A2644"/>
    <w:rsid w:val="008A267C"/>
    <w:rsid w:val="008A29BA"/>
    <w:rsid w:val="008A2A9B"/>
    <w:rsid w:val="008A312D"/>
    <w:rsid w:val="008A31BD"/>
    <w:rsid w:val="008A328B"/>
    <w:rsid w:val="008A3535"/>
    <w:rsid w:val="008A3954"/>
    <w:rsid w:val="008A45F4"/>
    <w:rsid w:val="008A4962"/>
    <w:rsid w:val="008A4B22"/>
    <w:rsid w:val="008A52AF"/>
    <w:rsid w:val="008A5E78"/>
    <w:rsid w:val="008A5F27"/>
    <w:rsid w:val="008A66CE"/>
    <w:rsid w:val="008A6A2A"/>
    <w:rsid w:val="008A6A4F"/>
    <w:rsid w:val="008A6C38"/>
    <w:rsid w:val="008A6F7A"/>
    <w:rsid w:val="008A6FB4"/>
    <w:rsid w:val="008A6FC1"/>
    <w:rsid w:val="008A7EBF"/>
    <w:rsid w:val="008B035D"/>
    <w:rsid w:val="008B03D6"/>
    <w:rsid w:val="008B12AD"/>
    <w:rsid w:val="008B13B0"/>
    <w:rsid w:val="008B1859"/>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14DE"/>
    <w:rsid w:val="008C17CA"/>
    <w:rsid w:val="008C1881"/>
    <w:rsid w:val="008C223A"/>
    <w:rsid w:val="008C23AF"/>
    <w:rsid w:val="008C2726"/>
    <w:rsid w:val="008C2D10"/>
    <w:rsid w:val="008C2EE5"/>
    <w:rsid w:val="008C3082"/>
    <w:rsid w:val="008C348D"/>
    <w:rsid w:val="008C3512"/>
    <w:rsid w:val="008C37B2"/>
    <w:rsid w:val="008C3B61"/>
    <w:rsid w:val="008C46E1"/>
    <w:rsid w:val="008C4FCF"/>
    <w:rsid w:val="008C528C"/>
    <w:rsid w:val="008C54CF"/>
    <w:rsid w:val="008C55AB"/>
    <w:rsid w:val="008C5848"/>
    <w:rsid w:val="008C59D3"/>
    <w:rsid w:val="008C5A70"/>
    <w:rsid w:val="008C5DF8"/>
    <w:rsid w:val="008C6339"/>
    <w:rsid w:val="008C67CD"/>
    <w:rsid w:val="008C68CA"/>
    <w:rsid w:val="008C70E3"/>
    <w:rsid w:val="008C719E"/>
    <w:rsid w:val="008C71E5"/>
    <w:rsid w:val="008C7445"/>
    <w:rsid w:val="008C75E3"/>
    <w:rsid w:val="008D0022"/>
    <w:rsid w:val="008D0304"/>
    <w:rsid w:val="008D04DD"/>
    <w:rsid w:val="008D0540"/>
    <w:rsid w:val="008D05A9"/>
    <w:rsid w:val="008D0A8D"/>
    <w:rsid w:val="008D112E"/>
    <w:rsid w:val="008D1605"/>
    <w:rsid w:val="008D1817"/>
    <w:rsid w:val="008D232C"/>
    <w:rsid w:val="008D24CC"/>
    <w:rsid w:val="008D266E"/>
    <w:rsid w:val="008D27D7"/>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1272"/>
    <w:rsid w:val="008E128D"/>
    <w:rsid w:val="008E14EE"/>
    <w:rsid w:val="008E1E5D"/>
    <w:rsid w:val="008E208F"/>
    <w:rsid w:val="008E2587"/>
    <w:rsid w:val="008E2BF6"/>
    <w:rsid w:val="008E3615"/>
    <w:rsid w:val="008E396F"/>
    <w:rsid w:val="008E3A13"/>
    <w:rsid w:val="008E3C5C"/>
    <w:rsid w:val="008E3CC8"/>
    <w:rsid w:val="008E4258"/>
    <w:rsid w:val="008E4570"/>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659"/>
    <w:rsid w:val="008F418B"/>
    <w:rsid w:val="008F47FA"/>
    <w:rsid w:val="008F48F8"/>
    <w:rsid w:val="008F4A03"/>
    <w:rsid w:val="008F5724"/>
    <w:rsid w:val="008F5879"/>
    <w:rsid w:val="008F5E74"/>
    <w:rsid w:val="008F5EAD"/>
    <w:rsid w:val="008F6402"/>
    <w:rsid w:val="008F66AC"/>
    <w:rsid w:val="008F66EE"/>
    <w:rsid w:val="008F7148"/>
    <w:rsid w:val="008F73F6"/>
    <w:rsid w:val="008F778F"/>
    <w:rsid w:val="008F7AA5"/>
    <w:rsid w:val="00900890"/>
    <w:rsid w:val="00900DCC"/>
    <w:rsid w:val="00901515"/>
    <w:rsid w:val="00901644"/>
    <w:rsid w:val="009025C4"/>
    <w:rsid w:val="009026B2"/>
    <w:rsid w:val="009027C9"/>
    <w:rsid w:val="00902BAE"/>
    <w:rsid w:val="0090303D"/>
    <w:rsid w:val="00903473"/>
    <w:rsid w:val="009034F7"/>
    <w:rsid w:val="00903D0B"/>
    <w:rsid w:val="00904056"/>
    <w:rsid w:val="00904341"/>
    <w:rsid w:val="009045F5"/>
    <w:rsid w:val="0090493E"/>
    <w:rsid w:val="00904A05"/>
    <w:rsid w:val="009050F8"/>
    <w:rsid w:val="00905601"/>
    <w:rsid w:val="00906B64"/>
    <w:rsid w:val="00906E83"/>
    <w:rsid w:val="00907069"/>
    <w:rsid w:val="00907765"/>
    <w:rsid w:val="00907A35"/>
    <w:rsid w:val="00907FF1"/>
    <w:rsid w:val="00910147"/>
    <w:rsid w:val="00910356"/>
    <w:rsid w:val="0091072E"/>
    <w:rsid w:val="00910B67"/>
    <w:rsid w:val="00910BE1"/>
    <w:rsid w:val="00910C19"/>
    <w:rsid w:val="009112FA"/>
    <w:rsid w:val="00911681"/>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74"/>
    <w:rsid w:val="00915AC7"/>
    <w:rsid w:val="00915BEF"/>
    <w:rsid w:val="00915D7F"/>
    <w:rsid w:val="00915DAF"/>
    <w:rsid w:val="00915E57"/>
    <w:rsid w:val="00916026"/>
    <w:rsid w:val="00916139"/>
    <w:rsid w:val="00916375"/>
    <w:rsid w:val="00917192"/>
    <w:rsid w:val="00917B47"/>
    <w:rsid w:val="00917C4A"/>
    <w:rsid w:val="00920287"/>
    <w:rsid w:val="009203B6"/>
    <w:rsid w:val="00920671"/>
    <w:rsid w:val="00920784"/>
    <w:rsid w:val="009207EE"/>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4AC"/>
    <w:rsid w:val="0092675B"/>
    <w:rsid w:val="009268F3"/>
    <w:rsid w:val="00926B5E"/>
    <w:rsid w:val="00927229"/>
    <w:rsid w:val="00927E0A"/>
    <w:rsid w:val="00927EFE"/>
    <w:rsid w:val="00930671"/>
    <w:rsid w:val="00930676"/>
    <w:rsid w:val="009307B6"/>
    <w:rsid w:val="0093094A"/>
    <w:rsid w:val="00930BA7"/>
    <w:rsid w:val="00930E8F"/>
    <w:rsid w:val="0093129F"/>
    <w:rsid w:val="00931CE4"/>
    <w:rsid w:val="0093242E"/>
    <w:rsid w:val="00933315"/>
    <w:rsid w:val="00933984"/>
    <w:rsid w:val="00933C79"/>
    <w:rsid w:val="00933C9B"/>
    <w:rsid w:val="00933D79"/>
    <w:rsid w:val="00933FA3"/>
    <w:rsid w:val="00934FD4"/>
    <w:rsid w:val="00934FF7"/>
    <w:rsid w:val="00935089"/>
    <w:rsid w:val="0093514E"/>
    <w:rsid w:val="009351C3"/>
    <w:rsid w:val="00935260"/>
    <w:rsid w:val="009355BC"/>
    <w:rsid w:val="009356B5"/>
    <w:rsid w:val="009356F7"/>
    <w:rsid w:val="00935703"/>
    <w:rsid w:val="009359D7"/>
    <w:rsid w:val="00935B0A"/>
    <w:rsid w:val="00935B81"/>
    <w:rsid w:val="0093606C"/>
    <w:rsid w:val="009364E1"/>
    <w:rsid w:val="00936575"/>
    <w:rsid w:val="009365D4"/>
    <w:rsid w:val="00936B47"/>
    <w:rsid w:val="00936D08"/>
    <w:rsid w:val="00936DE8"/>
    <w:rsid w:val="00937080"/>
    <w:rsid w:val="00937089"/>
    <w:rsid w:val="009373E0"/>
    <w:rsid w:val="00937735"/>
    <w:rsid w:val="009378F4"/>
    <w:rsid w:val="00937908"/>
    <w:rsid w:val="00937A06"/>
    <w:rsid w:val="00940046"/>
    <w:rsid w:val="009407AC"/>
    <w:rsid w:val="00940924"/>
    <w:rsid w:val="00940963"/>
    <w:rsid w:val="00940A15"/>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CDE"/>
    <w:rsid w:val="00945E5F"/>
    <w:rsid w:val="0094614F"/>
    <w:rsid w:val="009464FE"/>
    <w:rsid w:val="00946A5B"/>
    <w:rsid w:val="00946BD2"/>
    <w:rsid w:val="0094755C"/>
    <w:rsid w:val="009475C9"/>
    <w:rsid w:val="00947D66"/>
    <w:rsid w:val="00950444"/>
    <w:rsid w:val="00950CEB"/>
    <w:rsid w:val="009510AF"/>
    <w:rsid w:val="00951162"/>
    <w:rsid w:val="009511FD"/>
    <w:rsid w:val="009515BE"/>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7FB"/>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8C3"/>
    <w:rsid w:val="009669A3"/>
    <w:rsid w:val="00966AA6"/>
    <w:rsid w:val="00967278"/>
    <w:rsid w:val="00967ABB"/>
    <w:rsid w:val="00967EA2"/>
    <w:rsid w:val="00970010"/>
    <w:rsid w:val="009700D4"/>
    <w:rsid w:val="00970702"/>
    <w:rsid w:val="009709E1"/>
    <w:rsid w:val="00970EBC"/>
    <w:rsid w:val="009714EC"/>
    <w:rsid w:val="00971AE8"/>
    <w:rsid w:val="00971D28"/>
    <w:rsid w:val="00971D77"/>
    <w:rsid w:val="00971F78"/>
    <w:rsid w:val="0097220F"/>
    <w:rsid w:val="009722F4"/>
    <w:rsid w:val="00972464"/>
    <w:rsid w:val="0097246D"/>
    <w:rsid w:val="00972697"/>
    <w:rsid w:val="00972850"/>
    <w:rsid w:val="00972B8F"/>
    <w:rsid w:val="0097304B"/>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CFD"/>
    <w:rsid w:val="00976DDF"/>
    <w:rsid w:val="00976EF7"/>
    <w:rsid w:val="0097706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A31"/>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75"/>
    <w:rsid w:val="00990AFA"/>
    <w:rsid w:val="0099108B"/>
    <w:rsid w:val="0099135F"/>
    <w:rsid w:val="009913F6"/>
    <w:rsid w:val="009923B1"/>
    <w:rsid w:val="00992B9A"/>
    <w:rsid w:val="00992CB9"/>
    <w:rsid w:val="00992D74"/>
    <w:rsid w:val="00993325"/>
    <w:rsid w:val="00993440"/>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0F6"/>
    <w:rsid w:val="009972C0"/>
    <w:rsid w:val="009978B2"/>
    <w:rsid w:val="00997DF1"/>
    <w:rsid w:val="00997FD2"/>
    <w:rsid w:val="009A01DD"/>
    <w:rsid w:val="009A0269"/>
    <w:rsid w:val="009A09C4"/>
    <w:rsid w:val="009A10E0"/>
    <w:rsid w:val="009A14DA"/>
    <w:rsid w:val="009A15E9"/>
    <w:rsid w:val="009A183F"/>
    <w:rsid w:val="009A18FB"/>
    <w:rsid w:val="009A1AFD"/>
    <w:rsid w:val="009A299E"/>
    <w:rsid w:val="009A2AB8"/>
    <w:rsid w:val="009A2E1A"/>
    <w:rsid w:val="009A2F0E"/>
    <w:rsid w:val="009A2F48"/>
    <w:rsid w:val="009A3498"/>
    <w:rsid w:val="009A3568"/>
    <w:rsid w:val="009A3A02"/>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43A2"/>
    <w:rsid w:val="009C4476"/>
    <w:rsid w:val="009C454C"/>
    <w:rsid w:val="009C4FAE"/>
    <w:rsid w:val="009C5103"/>
    <w:rsid w:val="009C526C"/>
    <w:rsid w:val="009C5315"/>
    <w:rsid w:val="009C5399"/>
    <w:rsid w:val="009C5A27"/>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4356"/>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0D55"/>
    <w:rsid w:val="009E1091"/>
    <w:rsid w:val="009E128A"/>
    <w:rsid w:val="009E1E54"/>
    <w:rsid w:val="009E210A"/>
    <w:rsid w:val="009E254C"/>
    <w:rsid w:val="009E26BA"/>
    <w:rsid w:val="009E2BB9"/>
    <w:rsid w:val="009E2C0D"/>
    <w:rsid w:val="009E2FEF"/>
    <w:rsid w:val="009E3348"/>
    <w:rsid w:val="009E3812"/>
    <w:rsid w:val="009E3C4D"/>
    <w:rsid w:val="009E4283"/>
    <w:rsid w:val="009E4929"/>
    <w:rsid w:val="009E4948"/>
    <w:rsid w:val="009E504D"/>
    <w:rsid w:val="009E5170"/>
    <w:rsid w:val="009E5219"/>
    <w:rsid w:val="009E5793"/>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263"/>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7FC"/>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7D"/>
    <w:rsid w:val="00A2019D"/>
    <w:rsid w:val="00A2047C"/>
    <w:rsid w:val="00A20500"/>
    <w:rsid w:val="00A20BCF"/>
    <w:rsid w:val="00A21584"/>
    <w:rsid w:val="00A21671"/>
    <w:rsid w:val="00A21933"/>
    <w:rsid w:val="00A21DD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854"/>
    <w:rsid w:val="00A359D7"/>
    <w:rsid w:val="00A35B70"/>
    <w:rsid w:val="00A35DAE"/>
    <w:rsid w:val="00A362BC"/>
    <w:rsid w:val="00A3655D"/>
    <w:rsid w:val="00A36A48"/>
    <w:rsid w:val="00A36AA2"/>
    <w:rsid w:val="00A37093"/>
    <w:rsid w:val="00A371F2"/>
    <w:rsid w:val="00A3730A"/>
    <w:rsid w:val="00A377B0"/>
    <w:rsid w:val="00A379C3"/>
    <w:rsid w:val="00A37B27"/>
    <w:rsid w:val="00A40322"/>
    <w:rsid w:val="00A40558"/>
    <w:rsid w:val="00A406C1"/>
    <w:rsid w:val="00A4137A"/>
    <w:rsid w:val="00A418DE"/>
    <w:rsid w:val="00A41D91"/>
    <w:rsid w:val="00A4202E"/>
    <w:rsid w:val="00A42323"/>
    <w:rsid w:val="00A424FF"/>
    <w:rsid w:val="00A427AA"/>
    <w:rsid w:val="00A42CF1"/>
    <w:rsid w:val="00A43118"/>
    <w:rsid w:val="00A432E4"/>
    <w:rsid w:val="00A440A8"/>
    <w:rsid w:val="00A44B89"/>
    <w:rsid w:val="00A44BA5"/>
    <w:rsid w:val="00A44C00"/>
    <w:rsid w:val="00A44DBF"/>
    <w:rsid w:val="00A450CC"/>
    <w:rsid w:val="00A451FB"/>
    <w:rsid w:val="00A45C51"/>
    <w:rsid w:val="00A461CE"/>
    <w:rsid w:val="00A46C18"/>
    <w:rsid w:val="00A46CA2"/>
    <w:rsid w:val="00A4771B"/>
    <w:rsid w:val="00A47E54"/>
    <w:rsid w:val="00A47EEC"/>
    <w:rsid w:val="00A50288"/>
    <w:rsid w:val="00A5067B"/>
    <w:rsid w:val="00A50D73"/>
    <w:rsid w:val="00A5159C"/>
    <w:rsid w:val="00A51AAD"/>
    <w:rsid w:val="00A51DD5"/>
    <w:rsid w:val="00A5214A"/>
    <w:rsid w:val="00A521DD"/>
    <w:rsid w:val="00A52415"/>
    <w:rsid w:val="00A52648"/>
    <w:rsid w:val="00A526B5"/>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6D1"/>
    <w:rsid w:val="00A55717"/>
    <w:rsid w:val="00A56B8C"/>
    <w:rsid w:val="00A579A6"/>
    <w:rsid w:val="00A57BB5"/>
    <w:rsid w:val="00A60161"/>
    <w:rsid w:val="00A602B5"/>
    <w:rsid w:val="00A60994"/>
    <w:rsid w:val="00A6127D"/>
    <w:rsid w:val="00A612B3"/>
    <w:rsid w:val="00A61562"/>
    <w:rsid w:val="00A6189C"/>
    <w:rsid w:val="00A61F6D"/>
    <w:rsid w:val="00A61FBA"/>
    <w:rsid w:val="00A61FF1"/>
    <w:rsid w:val="00A621FB"/>
    <w:rsid w:val="00A62D9F"/>
    <w:rsid w:val="00A62F0F"/>
    <w:rsid w:val="00A63582"/>
    <w:rsid w:val="00A63686"/>
    <w:rsid w:val="00A637DA"/>
    <w:rsid w:val="00A63D32"/>
    <w:rsid w:val="00A63F83"/>
    <w:rsid w:val="00A64140"/>
    <w:rsid w:val="00A6437E"/>
    <w:rsid w:val="00A6492A"/>
    <w:rsid w:val="00A64B65"/>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0B17"/>
    <w:rsid w:val="00A7104C"/>
    <w:rsid w:val="00A710A3"/>
    <w:rsid w:val="00A71710"/>
    <w:rsid w:val="00A71B03"/>
    <w:rsid w:val="00A71D95"/>
    <w:rsid w:val="00A72494"/>
    <w:rsid w:val="00A724D4"/>
    <w:rsid w:val="00A72518"/>
    <w:rsid w:val="00A72980"/>
    <w:rsid w:val="00A72BE0"/>
    <w:rsid w:val="00A73AD3"/>
    <w:rsid w:val="00A740BA"/>
    <w:rsid w:val="00A746F1"/>
    <w:rsid w:val="00A74FF9"/>
    <w:rsid w:val="00A75503"/>
    <w:rsid w:val="00A75B68"/>
    <w:rsid w:val="00A75DCE"/>
    <w:rsid w:val="00A761A3"/>
    <w:rsid w:val="00A76D53"/>
    <w:rsid w:val="00A76E62"/>
    <w:rsid w:val="00A775A4"/>
    <w:rsid w:val="00A77879"/>
    <w:rsid w:val="00A77F97"/>
    <w:rsid w:val="00A805AF"/>
    <w:rsid w:val="00A8060F"/>
    <w:rsid w:val="00A80F16"/>
    <w:rsid w:val="00A810AF"/>
    <w:rsid w:val="00A81201"/>
    <w:rsid w:val="00A81915"/>
    <w:rsid w:val="00A82104"/>
    <w:rsid w:val="00A82371"/>
    <w:rsid w:val="00A8237D"/>
    <w:rsid w:val="00A82C6C"/>
    <w:rsid w:val="00A82FA5"/>
    <w:rsid w:val="00A83C9E"/>
    <w:rsid w:val="00A83DD1"/>
    <w:rsid w:val="00A84019"/>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6CB"/>
    <w:rsid w:val="00A93BBA"/>
    <w:rsid w:val="00A93ED5"/>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0BB"/>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3B0"/>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8B3"/>
    <w:rsid w:val="00AC59A4"/>
    <w:rsid w:val="00AC5ECD"/>
    <w:rsid w:val="00AC5FDB"/>
    <w:rsid w:val="00AC643B"/>
    <w:rsid w:val="00AC68F2"/>
    <w:rsid w:val="00AC6EC5"/>
    <w:rsid w:val="00AC7482"/>
    <w:rsid w:val="00AC7534"/>
    <w:rsid w:val="00AC75B4"/>
    <w:rsid w:val="00AC762F"/>
    <w:rsid w:val="00AC7784"/>
    <w:rsid w:val="00AC78F4"/>
    <w:rsid w:val="00AC7BE6"/>
    <w:rsid w:val="00AC7DBE"/>
    <w:rsid w:val="00AC7FF8"/>
    <w:rsid w:val="00AD0275"/>
    <w:rsid w:val="00AD0B2A"/>
    <w:rsid w:val="00AD107D"/>
    <w:rsid w:val="00AD10DA"/>
    <w:rsid w:val="00AD132B"/>
    <w:rsid w:val="00AD1409"/>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B4C"/>
    <w:rsid w:val="00AD4C9D"/>
    <w:rsid w:val="00AD4D81"/>
    <w:rsid w:val="00AD4D86"/>
    <w:rsid w:val="00AD502C"/>
    <w:rsid w:val="00AD5501"/>
    <w:rsid w:val="00AD5536"/>
    <w:rsid w:val="00AD592D"/>
    <w:rsid w:val="00AD5CAC"/>
    <w:rsid w:val="00AD5CCB"/>
    <w:rsid w:val="00AD5E9A"/>
    <w:rsid w:val="00AD67B3"/>
    <w:rsid w:val="00AD6B25"/>
    <w:rsid w:val="00AD6C3C"/>
    <w:rsid w:val="00AD72A7"/>
    <w:rsid w:val="00AD737C"/>
    <w:rsid w:val="00AD73C4"/>
    <w:rsid w:val="00AD7487"/>
    <w:rsid w:val="00AD74BE"/>
    <w:rsid w:val="00AD766E"/>
    <w:rsid w:val="00AE0CDA"/>
    <w:rsid w:val="00AE0D1D"/>
    <w:rsid w:val="00AE1692"/>
    <w:rsid w:val="00AE1E66"/>
    <w:rsid w:val="00AE200A"/>
    <w:rsid w:val="00AE2C45"/>
    <w:rsid w:val="00AE2D2E"/>
    <w:rsid w:val="00AE2E1F"/>
    <w:rsid w:val="00AE3486"/>
    <w:rsid w:val="00AE357E"/>
    <w:rsid w:val="00AE3622"/>
    <w:rsid w:val="00AE37AB"/>
    <w:rsid w:val="00AE37C4"/>
    <w:rsid w:val="00AE3AA7"/>
    <w:rsid w:val="00AE3C5B"/>
    <w:rsid w:val="00AE3EC6"/>
    <w:rsid w:val="00AE471D"/>
    <w:rsid w:val="00AE487F"/>
    <w:rsid w:val="00AE4B39"/>
    <w:rsid w:val="00AE4D1F"/>
    <w:rsid w:val="00AE520A"/>
    <w:rsid w:val="00AE5334"/>
    <w:rsid w:val="00AE55D3"/>
    <w:rsid w:val="00AE5986"/>
    <w:rsid w:val="00AE6004"/>
    <w:rsid w:val="00AE60AA"/>
    <w:rsid w:val="00AE614A"/>
    <w:rsid w:val="00AE6CB1"/>
    <w:rsid w:val="00AE71C8"/>
    <w:rsid w:val="00AE72F5"/>
    <w:rsid w:val="00AE748A"/>
    <w:rsid w:val="00AE7907"/>
    <w:rsid w:val="00AE7DAB"/>
    <w:rsid w:val="00AE7F3A"/>
    <w:rsid w:val="00AF00B5"/>
    <w:rsid w:val="00AF03CF"/>
    <w:rsid w:val="00AF0704"/>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E19"/>
    <w:rsid w:val="00B00296"/>
    <w:rsid w:val="00B01642"/>
    <w:rsid w:val="00B017EB"/>
    <w:rsid w:val="00B01C3A"/>
    <w:rsid w:val="00B02295"/>
    <w:rsid w:val="00B022AA"/>
    <w:rsid w:val="00B02464"/>
    <w:rsid w:val="00B02637"/>
    <w:rsid w:val="00B02807"/>
    <w:rsid w:val="00B02840"/>
    <w:rsid w:val="00B02918"/>
    <w:rsid w:val="00B02A45"/>
    <w:rsid w:val="00B02C81"/>
    <w:rsid w:val="00B02E48"/>
    <w:rsid w:val="00B03081"/>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9DC"/>
    <w:rsid w:val="00B0706D"/>
    <w:rsid w:val="00B07632"/>
    <w:rsid w:val="00B07AC6"/>
    <w:rsid w:val="00B07C51"/>
    <w:rsid w:val="00B07F99"/>
    <w:rsid w:val="00B104AF"/>
    <w:rsid w:val="00B10A59"/>
    <w:rsid w:val="00B10B2B"/>
    <w:rsid w:val="00B10B86"/>
    <w:rsid w:val="00B10FFD"/>
    <w:rsid w:val="00B11469"/>
    <w:rsid w:val="00B11885"/>
    <w:rsid w:val="00B11C30"/>
    <w:rsid w:val="00B12396"/>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3F02"/>
    <w:rsid w:val="00B24176"/>
    <w:rsid w:val="00B24242"/>
    <w:rsid w:val="00B242C2"/>
    <w:rsid w:val="00B24355"/>
    <w:rsid w:val="00B245C6"/>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2A76"/>
    <w:rsid w:val="00B3315F"/>
    <w:rsid w:val="00B33AD0"/>
    <w:rsid w:val="00B33C1F"/>
    <w:rsid w:val="00B3427C"/>
    <w:rsid w:val="00B3439E"/>
    <w:rsid w:val="00B3463F"/>
    <w:rsid w:val="00B34FF1"/>
    <w:rsid w:val="00B351C7"/>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6C7"/>
    <w:rsid w:val="00B578B1"/>
    <w:rsid w:val="00B607DC"/>
    <w:rsid w:val="00B60806"/>
    <w:rsid w:val="00B609B9"/>
    <w:rsid w:val="00B60D2B"/>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B59"/>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87E"/>
    <w:rsid w:val="00B84CBA"/>
    <w:rsid w:val="00B84D81"/>
    <w:rsid w:val="00B84E1E"/>
    <w:rsid w:val="00B84F18"/>
    <w:rsid w:val="00B85876"/>
    <w:rsid w:val="00B85D70"/>
    <w:rsid w:val="00B86753"/>
    <w:rsid w:val="00B86969"/>
    <w:rsid w:val="00B86EC9"/>
    <w:rsid w:val="00B86EF4"/>
    <w:rsid w:val="00B877F5"/>
    <w:rsid w:val="00B87EB7"/>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3714"/>
    <w:rsid w:val="00B944D5"/>
    <w:rsid w:val="00B94866"/>
    <w:rsid w:val="00B94A51"/>
    <w:rsid w:val="00B94D1A"/>
    <w:rsid w:val="00B95100"/>
    <w:rsid w:val="00B9568A"/>
    <w:rsid w:val="00B95B51"/>
    <w:rsid w:val="00B96A8E"/>
    <w:rsid w:val="00B97009"/>
    <w:rsid w:val="00B973B1"/>
    <w:rsid w:val="00B974DB"/>
    <w:rsid w:val="00B97776"/>
    <w:rsid w:val="00B97861"/>
    <w:rsid w:val="00B9790E"/>
    <w:rsid w:val="00BA0264"/>
    <w:rsid w:val="00BA0378"/>
    <w:rsid w:val="00BA038C"/>
    <w:rsid w:val="00BA07C6"/>
    <w:rsid w:val="00BA0C0F"/>
    <w:rsid w:val="00BA1445"/>
    <w:rsid w:val="00BA170E"/>
    <w:rsid w:val="00BA1A6C"/>
    <w:rsid w:val="00BA1E6E"/>
    <w:rsid w:val="00BA241F"/>
    <w:rsid w:val="00BA257F"/>
    <w:rsid w:val="00BA2711"/>
    <w:rsid w:val="00BA2A07"/>
    <w:rsid w:val="00BA2B59"/>
    <w:rsid w:val="00BA2C83"/>
    <w:rsid w:val="00BA2D8B"/>
    <w:rsid w:val="00BA353B"/>
    <w:rsid w:val="00BA3AC1"/>
    <w:rsid w:val="00BA4586"/>
    <w:rsid w:val="00BA48C9"/>
    <w:rsid w:val="00BA4E1F"/>
    <w:rsid w:val="00BA51ED"/>
    <w:rsid w:val="00BA5403"/>
    <w:rsid w:val="00BA56A8"/>
    <w:rsid w:val="00BA5773"/>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3121"/>
    <w:rsid w:val="00BB35BD"/>
    <w:rsid w:val="00BB3B3A"/>
    <w:rsid w:val="00BB40BA"/>
    <w:rsid w:val="00BB4666"/>
    <w:rsid w:val="00BB467B"/>
    <w:rsid w:val="00BB4708"/>
    <w:rsid w:val="00BB4B22"/>
    <w:rsid w:val="00BB4B74"/>
    <w:rsid w:val="00BB566E"/>
    <w:rsid w:val="00BB584E"/>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B3A"/>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38C"/>
    <w:rsid w:val="00BD3AF0"/>
    <w:rsid w:val="00BD3E58"/>
    <w:rsid w:val="00BD3FAF"/>
    <w:rsid w:val="00BD4146"/>
    <w:rsid w:val="00BD494B"/>
    <w:rsid w:val="00BD4E28"/>
    <w:rsid w:val="00BD4FC8"/>
    <w:rsid w:val="00BD5135"/>
    <w:rsid w:val="00BD5176"/>
    <w:rsid w:val="00BD5A5B"/>
    <w:rsid w:val="00BD5B62"/>
    <w:rsid w:val="00BD5DFC"/>
    <w:rsid w:val="00BD5E97"/>
    <w:rsid w:val="00BD60C0"/>
    <w:rsid w:val="00BD6243"/>
    <w:rsid w:val="00BD66BE"/>
    <w:rsid w:val="00BD679A"/>
    <w:rsid w:val="00BD6A31"/>
    <w:rsid w:val="00BD6BE6"/>
    <w:rsid w:val="00BE0172"/>
    <w:rsid w:val="00BE02FB"/>
    <w:rsid w:val="00BE045E"/>
    <w:rsid w:val="00BE09E5"/>
    <w:rsid w:val="00BE0BCA"/>
    <w:rsid w:val="00BE1589"/>
    <w:rsid w:val="00BE18CF"/>
    <w:rsid w:val="00BE190D"/>
    <w:rsid w:val="00BE1C50"/>
    <w:rsid w:val="00BE218C"/>
    <w:rsid w:val="00BE26A5"/>
    <w:rsid w:val="00BE2CE1"/>
    <w:rsid w:val="00BE2EC9"/>
    <w:rsid w:val="00BE2EF9"/>
    <w:rsid w:val="00BE2F01"/>
    <w:rsid w:val="00BE3337"/>
    <w:rsid w:val="00BE33CA"/>
    <w:rsid w:val="00BE3AEE"/>
    <w:rsid w:val="00BE3BD3"/>
    <w:rsid w:val="00BE3BE9"/>
    <w:rsid w:val="00BE3E28"/>
    <w:rsid w:val="00BE3F11"/>
    <w:rsid w:val="00BE47C5"/>
    <w:rsid w:val="00BE4F89"/>
    <w:rsid w:val="00BE57D0"/>
    <w:rsid w:val="00BE6E2C"/>
    <w:rsid w:val="00BE72B5"/>
    <w:rsid w:val="00BE731D"/>
    <w:rsid w:val="00BE75F2"/>
    <w:rsid w:val="00BF0995"/>
    <w:rsid w:val="00BF0C9E"/>
    <w:rsid w:val="00BF0D61"/>
    <w:rsid w:val="00BF0FE6"/>
    <w:rsid w:val="00BF1217"/>
    <w:rsid w:val="00BF144A"/>
    <w:rsid w:val="00BF17BF"/>
    <w:rsid w:val="00BF1DF8"/>
    <w:rsid w:val="00BF1EB8"/>
    <w:rsid w:val="00BF1F98"/>
    <w:rsid w:val="00BF23A2"/>
    <w:rsid w:val="00BF26CA"/>
    <w:rsid w:val="00BF29E9"/>
    <w:rsid w:val="00BF30DC"/>
    <w:rsid w:val="00BF36F2"/>
    <w:rsid w:val="00BF3B3B"/>
    <w:rsid w:val="00BF3DAA"/>
    <w:rsid w:val="00BF440A"/>
    <w:rsid w:val="00BF4442"/>
    <w:rsid w:val="00BF4514"/>
    <w:rsid w:val="00BF4929"/>
    <w:rsid w:val="00BF553F"/>
    <w:rsid w:val="00BF5BEA"/>
    <w:rsid w:val="00BF62DB"/>
    <w:rsid w:val="00BF633C"/>
    <w:rsid w:val="00BF64C0"/>
    <w:rsid w:val="00BF64C7"/>
    <w:rsid w:val="00BF6B95"/>
    <w:rsid w:val="00BF7A60"/>
    <w:rsid w:val="00C00267"/>
    <w:rsid w:val="00C003A3"/>
    <w:rsid w:val="00C0079A"/>
    <w:rsid w:val="00C00A98"/>
    <w:rsid w:val="00C01120"/>
    <w:rsid w:val="00C018BF"/>
    <w:rsid w:val="00C018F7"/>
    <w:rsid w:val="00C0192E"/>
    <w:rsid w:val="00C01CC6"/>
    <w:rsid w:val="00C01F8C"/>
    <w:rsid w:val="00C0269D"/>
    <w:rsid w:val="00C02837"/>
    <w:rsid w:val="00C02EFE"/>
    <w:rsid w:val="00C030CE"/>
    <w:rsid w:val="00C032C9"/>
    <w:rsid w:val="00C037AE"/>
    <w:rsid w:val="00C03852"/>
    <w:rsid w:val="00C038A9"/>
    <w:rsid w:val="00C03BE7"/>
    <w:rsid w:val="00C04162"/>
    <w:rsid w:val="00C041AB"/>
    <w:rsid w:val="00C043BE"/>
    <w:rsid w:val="00C046C0"/>
    <w:rsid w:val="00C04BB9"/>
    <w:rsid w:val="00C04EC3"/>
    <w:rsid w:val="00C04F9B"/>
    <w:rsid w:val="00C052DF"/>
    <w:rsid w:val="00C05585"/>
    <w:rsid w:val="00C058AD"/>
    <w:rsid w:val="00C05E28"/>
    <w:rsid w:val="00C06080"/>
    <w:rsid w:val="00C06271"/>
    <w:rsid w:val="00C063A4"/>
    <w:rsid w:val="00C069B4"/>
    <w:rsid w:val="00C074C3"/>
    <w:rsid w:val="00C07E1A"/>
    <w:rsid w:val="00C07F01"/>
    <w:rsid w:val="00C07F25"/>
    <w:rsid w:val="00C102E6"/>
    <w:rsid w:val="00C10449"/>
    <w:rsid w:val="00C10533"/>
    <w:rsid w:val="00C107C8"/>
    <w:rsid w:val="00C108FE"/>
    <w:rsid w:val="00C10C29"/>
    <w:rsid w:val="00C10D94"/>
    <w:rsid w:val="00C10E92"/>
    <w:rsid w:val="00C11326"/>
    <w:rsid w:val="00C116DE"/>
    <w:rsid w:val="00C11CB5"/>
    <w:rsid w:val="00C11E7E"/>
    <w:rsid w:val="00C11F3F"/>
    <w:rsid w:val="00C128F6"/>
    <w:rsid w:val="00C12E06"/>
    <w:rsid w:val="00C1308D"/>
    <w:rsid w:val="00C13A50"/>
    <w:rsid w:val="00C13B32"/>
    <w:rsid w:val="00C13CD6"/>
    <w:rsid w:val="00C13F0E"/>
    <w:rsid w:val="00C14056"/>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3D3"/>
    <w:rsid w:val="00C20571"/>
    <w:rsid w:val="00C20602"/>
    <w:rsid w:val="00C207AF"/>
    <w:rsid w:val="00C208CE"/>
    <w:rsid w:val="00C20A2C"/>
    <w:rsid w:val="00C20BC0"/>
    <w:rsid w:val="00C20D95"/>
    <w:rsid w:val="00C21170"/>
    <w:rsid w:val="00C21707"/>
    <w:rsid w:val="00C21CA3"/>
    <w:rsid w:val="00C221A8"/>
    <w:rsid w:val="00C221F0"/>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11A"/>
    <w:rsid w:val="00C3052A"/>
    <w:rsid w:val="00C30A90"/>
    <w:rsid w:val="00C30E71"/>
    <w:rsid w:val="00C31050"/>
    <w:rsid w:val="00C31361"/>
    <w:rsid w:val="00C31A6A"/>
    <w:rsid w:val="00C31B95"/>
    <w:rsid w:val="00C32386"/>
    <w:rsid w:val="00C327A6"/>
    <w:rsid w:val="00C32883"/>
    <w:rsid w:val="00C328FB"/>
    <w:rsid w:val="00C328FF"/>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65"/>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37B9"/>
    <w:rsid w:val="00C43EB8"/>
    <w:rsid w:val="00C44A9B"/>
    <w:rsid w:val="00C4503F"/>
    <w:rsid w:val="00C45307"/>
    <w:rsid w:val="00C45BD1"/>
    <w:rsid w:val="00C45E79"/>
    <w:rsid w:val="00C45EB0"/>
    <w:rsid w:val="00C45FD2"/>
    <w:rsid w:val="00C4631C"/>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E10"/>
    <w:rsid w:val="00C6643C"/>
    <w:rsid w:val="00C668E6"/>
    <w:rsid w:val="00C6714F"/>
    <w:rsid w:val="00C70250"/>
    <w:rsid w:val="00C704A5"/>
    <w:rsid w:val="00C70590"/>
    <w:rsid w:val="00C70948"/>
    <w:rsid w:val="00C70E65"/>
    <w:rsid w:val="00C71DA4"/>
    <w:rsid w:val="00C72557"/>
    <w:rsid w:val="00C72D4B"/>
    <w:rsid w:val="00C730AC"/>
    <w:rsid w:val="00C73465"/>
    <w:rsid w:val="00C73E14"/>
    <w:rsid w:val="00C7441E"/>
    <w:rsid w:val="00C74449"/>
    <w:rsid w:val="00C74457"/>
    <w:rsid w:val="00C75179"/>
    <w:rsid w:val="00C754F8"/>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B30"/>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771"/>
    <w:rsid w:val="00C87D2D"/>
    <w:rsid w:val="00C87E4A"/>
    <w:rsid w:val="00C90407"/>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C07"/>
    <w:rsid w:val="00C93E4D"/>
    <w:rsid w:val="00C93FED"/>
    <w:rsid w:val="00C941BF"/>
    <w:rsid w:val="00C949B1"/>
    <w:rsid w:val="00C94D6F"/>
    <w:rsid w:val="00C9518F"/>
    <w:rsid w:val="00C95255"/>
    <w:rsid w:val="00C95358"/>
    <w:rsid w:val="00C95376"/>
    <w:rsid w:val="00C95EF3"/>
    <w:rsid w:val="00C9626C"/>
    <w:rsid w:val="00C96439"/>
    <w:rsid w:val="00C9684F"/>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3C50"/>
    <w:rsid w:val="00CA43A9"/>
    <w:rsid w:val="00CA4503"/>
    <w:rsid w:val="00CA4C40"/>
    <w:rsid w:val="00CA4CEA"/>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22C"/>
    <w:rsid w:val="00CB33B4"/>
    <w:rsid w:val="00CB37C4"/>
    <w:rsid w:val="00CB3F97"/>
    <w:rsid w:val="00CB42FF"/>
    <w:rsid w:val="00CB469D"/>
    <w:rsid w:val="00CB4808"/>
    <w:rsid w:val="00CB48AC"/>
    <w:rsid w:val="00CB5280"/>
    <w:rsid w:val="00CB55B5"/>
    <w:rsid w:val="00CB5B4D"/>
    <w:rsid w:val="00CB614E"/>
    <w:rsid w:val="00CB65A9"/>
    <w:rsid w:val="00CB6B08"/>
    <w:rsid w:val="00CB6D73"/>
    <w:rsid w:val="00CB7170"/>
    <w:rsid w:val="00CB71A2"/>
    <w:rsid w:val="00CB767F"/>
    <w:rsid w:val="00CB7B06"/>
    <w:rsid w:val="00CB7B94"/>
    <w:rsid w:val="00CB7BBE"/>
    <w:rsid w:val="00CB7CC7"/>
    <w:rsid w:val="00CB7F69"/>
    <w:rsid w:val="00CC0036"/>
    <w:rsid w:val="00CC0690"/>
    <w:rsid w:val="00CC0727"/>
    <w:rsid w:val="00CC07C7"/>
    <w:rsid w:val="00CC0D18"/>
    <w:rsid w:val="00CC1673"/>
    <w:rsid w:val="00CC16FA"/>
    <w:rsid w:val="00CC1F70"/>
    <w:rsid w:val="00CC2948"/>
    <w:rsid w:val="00CC2E7C"/>
    <w:rsid w:val="00CC311D"/>
    <w:rsid w:val="00CC335B"/>
    <w:rsid w:val="00CC33E5"/>
    <w:rsid w:val="00CC3424"/>
    <w:rsid w:val="00CC34EF"/>
    <w:rsid w:val="00CC3546"/>
    <w:rsid w:val="00CC3595"/>
    <w:rsid w:val="00CC37F0"/>
    <w:rsid w:val="00CC41BE"/>
    <w:rsid w:val="00CC44BA"/>
    <w:rsid w:val="00CC4805"/>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7C0"/>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20D"/>
    <w:rsid w:val="00CE1313"/>
    <w:rsid w:val="00CE189C"/>
    <w:rsid w:val="00CE19B3"/>
    <w:rsid w:val="00CE225C"/>
    <w:rsid w:val="00CE23F5"/>
    <w:rsid w:val="00CE2D28"/>
    <w:rsid w:val="00CE3213"/>
    <w:rsid w:val="00CE3267"/>
    <w:rsid w:val="00CE3545"/>
    <w:rsid w:val="00CE35F7"/>
    <w:rsid w:val="00CE3713"/>
    <w:rsid w:val="00CE390C"/>
    <w:rsid w:val="00CE3D99"/>
    <w:rsid w:val="00CE3F29"/>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612"/>
    <w:rsid w:val="00CF270A"/>
    <w:rsid w:val="00CF2E9A"/>
    <w:rsid w:val="00CF30E9"/>
    <w:rsid w:val="00CF33F2"/>
    <w:rsid w:val="00CF34D4"/>
    <w:rsid w:val="00CF384C"/>
    <w:rsid w:val="00CF4308"/>
    <w:rsid w:val="00CF4334"/>
    <w:rsid w:val="00CF49BD"/>
    <w:rsid w:val="00CF4A71"/>
    <w:rsid w:val="00CF5103"/>
    <w:rsid w:val="00CF5673"/>
    <w:rsid w:val="00CF602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51C"/>
    <w:rsid w:val="00D01F05"/>
    <w:rsid w:val="00D01FE2"/>
    <w:rsid w:val="00D02696"/>
    <w:rsid w:val="00D0278D"/>
    <w:rsid w:val="00D02F1B"/>
    <w:rsid w:val="00D030DE"/>
    <w:rsid w:val="00D031A0"/>
    <w:rsid w:val="00D03809"/>
    <w:rsid w:val="00D039E4"/>
    <w:rsid w:val="00D03AFD"/>
    <w:rsid w:val="00D04008"/>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94D"/>
    <w:rsid w:val="00D11E62"/>
    <w:rsid w:val="00D1202E"/>
    <w:rsid w:val="00D1234F"/>
    <w:rsid w:val="00D12558"/>
    <w:rsid w:val="00D12677"/>
    <w:rsid w:val="00D128FC"/>
    <w:rsid w:val="00D1300D"/>
    <w:rsid w:val="00D13129"/>
    <w:rsid w:val="00D132DE"/>
    <w:rsid w:val="00D13328"/>
    <w:rsid w:val="00D1381B"/>
    <w:rsid w:val="00D1381C"/>
    <w:rsid w:val="00D14A26"/>
    <w:rsid w:val="00D150A3"/>
    <w:rsid w:val="00D154CB"/>
    <w:rsid w:val="00D15628"/>
    <w:rsid w:val="00D1563E"/>
    <w:rsid w:val="00D15686"/>
    <w:rsid w:val="00D15894"/>
    <w:rsid w:val="00D15C79"/>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3B0"/>
    <w:rsid w:val="00D22628"/>
    <w:rsid w:val="00D22701"/>
    <w:rsid w:val="00D22D11"/>
    <w:rsid w:val="00D23186"/>
    <w:rsid w:val="00D23466"/>
    <w:rsid w:val="00D237C3"/>
    <w:rsid w:val="00D23DF8"/>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C23"/>
    <w:rsid w:val="00D27E8F"/>
    <w:rsid w:val="00D304E3"/>
    <w:rsid w:val="00D30660"/>
    <w:rsid w:val="00D30E7F"/>
    <w:rsid w:val="00D30FF8"/>
    <w:rsid w:val="00D312EA"/>
    <w:rsid w:val="00D318A6"/>
    <w:rsid w:val="00D31C81"/>
    <w:rsid w:val="00D32386"/>
    <w:rsid w:val="00D32743"/>
    <w:rsid w:val="00D32CD6"/>
    <w:rsid w:val="00D32D6B"/>
    <w:rsid w:val="00D336FE"/>
    <w:rsid w:val="00D3371C"/>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391"/>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3BE5"/>
    <w:rsid w:val="00D4427E"/>
    <w:rsid w:val="00D44CE4"/>
    <w:rsid w:val="00D44D50"/>
    <w:rsid w:val="00D45580"/>
    <w:rsid w:val="00D455D6"/>
    <w:rsid w:val="00D45778"/>
    <w:rsid w:val="00D464F8"/>
    <w:rsid w:val="00D465AC"/>
    <w:rsid w:val="00D46D37"/>
    <w:rsid w:val="00D46E8F"/>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2AE4"/>
    <w:rsid w:val="00D53036"/>
    <w:rsid w:val="00D531ED"/>
    <w:rsid w:val="00D536C7"/>
    <w:rsid w:val="00D5394E"/>
    <w:rsid w:val="00D53E68"/>
    <w:rsid w:val="00D53EAC"/>
    <w:rsid w:val="00D53F02"/>
    <w:rsid w:val="00D5408A"/>
    <w:rsid w:val="00D54250"/>
    <w:rsid w:val="00D5427C"/>
    <w:rsid w:val="00D549E6"/>
    <w:rsid w:val="00D54B1C"/>
    <w:rsid w:val="00D553E6"/>
    <w:rsid w:val="00D553EE"/>
    <w:rsid w:val="00D555BB"/>
    <w:rsid w:val="00D5599F"/>
    <w:rsid w:val="00D55D5F"/>
    <w:rsid w:val="00D56520"/>
    <w:rsid w:val="00D567D7"/>
    <w:rsid w:val="00D56938"/>
    <w:rsid w:val="00D5697C"/>
    <w:rsid w:val="00D5700B"/>
    <w:rsid w:val="00D57404"/>
    <w:rsid w:val="00D5745F"/>
    <w:rsid w:val="00D57780"/>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A9B"/>
    <w:rsid w:val="00D721DA"/>
    <w:rsid w:val="00D7270D"/>
    <w:rsid w:val="00D72A86"/>
    <w:rsid w:val="00D72CB1"/>
    <w:rsid w:val="00D738B9"/>
    <w:rsid w:val="00D73DED"/>
    <w:rsid w:val="00D73F30"/>
    <w:rsid w:val="00D7495B"/>
    <w:rsid w:val="00D74A05"/>
    <w:rsid w:val="00D74D32"/>
    <w:rsid w:val="00D74EED"/>
    <w:rsid w:val="00D751B8"/>
    <w:rsid w:val="00D75283"/>
    <w:rsid w:val="00D752CC"/>
    <w:rsid w:val="00D755A2"/>
    <w:rsid w:val="00D75B2D"/>
    <w:rsid w:val="00D75F26"/>
    <w:rsid w:val="00D76627"/>
    <w:rsid w:val="00D768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A13"/>
    <w:rsid w:val="00D83DE4"/>
    <w:rsid w:val="00D84272"/>
    <w:rsid w:val="00D84405"/>
    <w:rsid w:val="00D848B6"/>
    <w:rsid w:val="00D851F9"/>
    <w:rsid w:val="00D853F4"/>
    <w:rsid w:val="00D85935"/>
    <w:rsid w:val="00D85A81"/>
    <w:rsid w:val="00D85B6C"/>
    <w:rsid w:val="00D87250"/>
    <w:rsid w:val="00D8750D"/>
    <w:rsid w:val="00D87892"/>
    <w:rsid w:val="00D87AD8"/>
    <w:rsid w:val="00D90051"/>
    <w:rsid w:val="00D90106"/>
    <w:rsid w:val="00D9013C"/>
    <w:rsid w:val="00D90385"/>
    <w:rsid w:val="00D90627"/>
    <w:rsid w:val="00D90807"/>
    <w:rsid w:val="00D908C7"/>
    <w:rsid w:val="00D90B77"/>
    <w:rsid w:val="00D90D69"/>
    <w:rsid w:val="00D90E94"/>
    <w:rsid w:val="00D912A9"/>
    <w:rsid w:val="00D912DA"/>
    <w:rsid w:val="00D91ABC"/>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97B01"/>
    <w:rsid w:val="00DA0002"/>
    <w:rsid w:val="00DA0740"/>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BC"/>
    <w:rsid w:val="00DA30E3"/>
    <w:rsid w:val="00DA3397"/>
    <w:rsid w:val="00DA35A5"/>
    <w:rsid w:val="00DA368A"/>
    <w:rsid w:val="00DA3824"/>
    <w:rsid w:val="00DA40E3"/>
    <w:rsid w:val="00DA41CB"/>
    <w:rsid w:val="00DA442E"/>
    <w:rsid w:val="00DA44D2"/>
    <w:rsid w:val="00DA46C3"/>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F89"/>
    <w:rsid w:val="00DB20FA"/>
    <w:rsid w:val="00DB271E"/>
    <w:rsid w:val="00DB2916"/>
    <w:rsid w:val="00DB2BB8"/>
    <w:rsid w:val="00DB31B6"/>
    <w:rsid w:val="00DB34CA"/>
    <w:rsid w:val="00DB37D8"/>
    <w:rsid w:val="00DB4118"/>
    <w:rsid w:val="00DB43C7"/>
    <w:rsid w:val="00DB592E"/>
    <w:rsid w:val="00DB620A"/>
    <w:rsid w:val="00DB6639"/>
    <w:rsid w:val="00DB6725"/>
    <w:rsid w:val="00DB6813"/>
    <w:rsid w:val="00DB6842"/>
    <w:rsid w:val="00DB6CF0"/>
    <w:rsid w:val="00DB7902"/>
    <w:rsid w:val="00DC015E"/>
    <w:rsid w:val="00DC05A2"/>
    <w:rsid w:val="00DC0BD1"/>
    <w:rsid w:val="00DC0D6A"/>
    <w:rsid w:val="00DC151C"/>
    <w:rsid w:val="00DC21A9"/>
    <w:rsid w:val="00DC2595"/>
    <w:rsid w:val="00DC3340"/>
    <w:rsid w:val="00DC3752"/>
    <w:rsid w:val="00DC3AD3"/>
    <w:rsid w:val="00DC3BB2"/>
    <w:rsid w:val="00DC3C3A"/>
    <w:rsid w:val="00DC3EF7"/>
    <w:rsid w:val="00DC4901"/>
    <w:rsid w:val="00DC50F8"/>
    <w:rsid w:val="00DC51BD"/>
    <w:rsid w:val="00DC57FC"/>
    <w:rsid w:val="00DC5BF2"/>
    <w:rsid w:val="00DC622F"/>
    <w:rsid w:val="00DC645D"/>
    <w:rsid w:val="00DC64B3"/>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5F6"/>
    <w:rsid w:val="00DD2684"/>
    <w:rsid w:val="00DD298E"/>
    <w:rsid w:val="00DD2EFF"/>
    <w:rsid w:val="00DD30B0"/>
    <w:rsid w:val="00DD34C4"/>
    <w:rsid w:val="00DD3C1D"/>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0E2"/>
    <w:rsid w:val="00DD7305"/>
    <w:rsid w:val="00DD742C"/>
    <w:rsid w:val="00DD7977"/>
    <w:rsid w:val="00DE09D0"/>
    <w:rsid w:val="00DE09DF"/>
    <w:rsid w:val="00DE1250"/>
    <w:rsid w:val="00DE1283"/>
    <w:rsid w:val="00DE173C"/>
    <w:rsid w:val="00DE1744"/>
    <w:rsid w:val="00DE18C3"/>
    <w:rsid w:val="00DE1B76"/>
    <w:rsid w:val="00DE1CD0"/>
    <w:rsid w:val="00DE1CDF"/>
    <w:rsid w:val="00DE1DB4"/>
    <w:rsid w:val="00DE1E50"/>
    <w:rsid w:val="00DE20C9"/>
    <w:rsid w:val="00DE21C1"/>
    <w:rsid w:val="00DE235D"/>
    <w:rsid w:val="00DE2467"/>
    <w:rsid w:val="00DE269D"/>
    <w:rsid w:val="00DE27F3"/>
    <w:rsid w:val="00DE2951"/>
    <w:rsid w:val="00DE2959"/>
    <w:rsid w:val="00DE2A64"/>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64A4"/>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27BF"/>
    <w:rsid w:val="00E02986"/>
    <w:rsid w:val="00E02D4B"/>
    <w:rsid w:val="00E02F8B"/>
    <w:rsid w:val="00E0330F"/>
    <w:rsid w:val="00E03A7E"/>
    <w:rsid w:val="00E03DDB"/>
    <w:rsid w:val="00E044DE"/>
    <w:rsid w:val="00E04847"/>
    <w:rsid w:val="00E04EBC"/>
    <w:rsid w:val="00E04EDF"/>
    <w:rsid w:val="00E050AA"/>
    <w:rsid w:val="00E05689"/>
    <w:rsid w:val="00E056E3"/>
    <w:rsid w:val="00E057F7"/>
    <w:rsid w:val="00E05AB2"/>
    <w:rsid w:val="00E05ABE"/>
    <w:rsid w:val="00E05BF8"/>
    <w:rsid w:val="00E05F59"/>
    <w:rsid w:val="00E0633C"/>
    <w:rsid w:val="00E06678"/>
    <w:rsid w:val="00E06D2E"/>
    <w:rsid w:val="00E06DD9"/>
    <w:rsid w:val="00E075D2"/>
    <w:rsid w:val="00E07C93"/>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E48"/>
    <w:rsid w:val="00E13F5D"/>
    <w:rsid w:val="00E13F66"/>
    <w:rsid w:val="00E14058"/>
    <w:rsid w:val="00E142A0"/>
    <w:rsid w:val="00E14441"/>
    <w:rsid w:val="00E146BC"/>
    <w:rsid w:val="00E14916"/>
    <w:rsid w:val="00E149AA"/>
    <w:rsid w:val="00E14D55"/>
    <w:rsid w:val="00E150A6"/>
    <w:rsid w:val="00E152AB"/>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B85"/>
    <w:rsid w:val="00E23F1C"/>
    <w:rsid w:val="00E23F68"/>
    <w:rsid w:val="00E245E2"/>
    <w:rsid w:val="00E246C2"/>
    <w:rsid w:val="00E247CD"/>
    <w:rsid w:val="00E24EDA"/>
    <w:rsid w:val="00E253CA"/>
    <w:rsid w:val="00E25826"/>
    <w:rsid w:val="00E258BF"/>
    <w:rsid w:val="00E25A49"/>
    <w:rsid w:val="00E25E06"/>
    <w:rsid w:val="00E25EFB"/>
    <w:rsid w:val="00E260D8"/>
    <w:rsid w:val="00E26888"/>
    <w:rsid w:val="00E27270"/>
    <w:rsid w:val="00E273DB"/>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542"/>
    <w:rsid w:val="00E3458F"/>
    <w:rsid w:val="00E345BE"/>
    <w:rsid w:val="00E3472F"/>
    <w:rsid w:val="00E34A71"/>
    <w:rsid w:val="00E365D6"/>
    <w:rsid w:val="00E368E0"/>
    <w:rsid w:val="00E36F8D"/>
    <w:rsid w:val="00E36FB8"/>
    <w:rsid w:val="00E373E8"/>
    <w:rsid w:val="00E374C6"/>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60145"/>
    <w:rsid w:val="00E60B65"/>
    <w:rsid w:val="00E60F6C"/>
    <w:rsid w:val="00E6188E"/>
    <w:rsid w:val="00E61948"/>
    <w:rsid w:val="00E626FE"/>
    <w:rsid w:val="00E62D11"/>
    <w:rsid w:val="00E62D9D"/>
    <w:rsid w:val="00E62E7E"/>
    <w:rsid w:val="00E630CF"/>
    <w:rsid w:val="00E63ACF"/>
    <w:rsid w:val="00E63DDA"/>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1"/>
    <w:rsid w:val="00E67D2C"/>
    <w:rsid w:val="00E67E36"/>
    <w:rsid w:val="00E67E57"/>
    <w:rsid w:val="00E67F1C"/>
    <w:rsid w:val="00E70457"/>
    <w:rsid w:val="00E70A7F"/>
    <w:rsid w:val="00E71527"/>
    <w:rsid w:val="00E71603"/>
    <w:rsid w:val="00E7163C"/>
    <w:rsid w:val="00E7169C"/>
    <w:rsid w:val="00E72079"/>
    <w:rsid w:val="00E73634"/>
    <w:rsid w:val="00E73BBE"/>
    <w:rsid w:val="00E73EA1"/>
    <w:rsid w:val="00E73F67"/>
    <w:rsid w:val="00E74233"/>
    <w:rsid w:val="00E742C5"/>
    <w:rsid w:val="00E7450D"/>
    <w:rsid w:val="00E74951"/>
    <w:rsid w:val="00E749B2"/>
    <w:rsid w:val="00E74AF9"/>
    <w:rsid w:val="00E751B4"/>
    <w:rsid w:val="00E754AD"/>
    <w:rsid w:val="00E75522"/>
    <w:rsid w:val="00E75C87"/>
    <w:rsid w:val="00E75DA6"/>
    <w:rsid w:val="00E7601F"/>
    <w:rsid w:val="00E762B0"/>
    <w:rsid w:val="00E76676"/>
    <w:rsid w:val="00E767D6"/>
    <w:rsid w:val="00E768E0"/>
    <w:rsid w:val="00E7714E"/>
    <w:rsid w:val="00E7725A"/>
    <w:rsid w:val="00E77B89"/>
    <w:rsid w:val="00E77D46"/>
    <w:rsid w:val="00E800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8C4"/>
    <w:rsid w:val="00E86AB9"/>
    <w:rsid w:val="00E87167"/>
    <w:rsid w:val="00E872AD"/>
    <w:rsid w:val="00E874AD"/>
    <w:rsid w:val="00E87F4E"/>
    <w:rsid w:val="00E90398"/>
    <w:rsid w:val="00E90428"/>
    <w:rsid w:val="00E90436"/>
    <w:rsid w:val="00E90640"/>
    <w:rsid w:val="00E90A34"/>
    <w:rsid w:val="00E90D5C"/>
    <w:rsid w:val="00E90F8F"/>
    <w:rsid w:val="00E910D7"/>
    <w:rsid w:val="00E91256"/>
    <w:rsid w:val="00E914AB"/>
    <w:rsid w:val="00E91917"/>
    <w:rsid w:val="00E91A21"/>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D36"/>
    <w:rsid w:val="00EA1158"/>
    <w:rsid w:val="00EA17E0"/>
    <w:rsid w:val="00EA1E6E"/>
    <w:rsid w:val="00EA228B"/>
    <w:rsid w:val="00EA2BC9"/>
    <w:rsid w:val="00EA3505"/>
    <w:rsid w:val="00EA3793"/>
    <w:rsid w:val="00EA3A9F"/>
    <w:rsid w:val="00EA3DE7"/>
    <w:rsid w:val="00EA3E60"/>
    <w:rsid w:val="00EA3F27"/>
    <w:rsid w:val="00EA458D"/>
    <w:rsid w:val="00EA4B21"/>
    <w:rsid w:val="00EA4DC5"/>
    <w:rsid w:val="00EA68E7"/>
    <w:rsid w:val="00EA69C3"/>
    <w:rsid w:val="00EA6E52"/>
    <w:rsid w:val="00EA762E"/>
    <w:rsid w:val="00EA793B"/>
    <w:rsid w:val="00EB0B61"/>
    <w:rsid w:val="00EB0E05"/>
    <w:rsid w:val="00EB0E6A"/>
    <w:rsid w:val="00EB10FD"/>
    <w:rsid w:val="00EB12B8"/>
    <w:rsid w:val="00EB14B4"/>
    <w:rsid w:val="00EB1F9A"/>
    <w:rsid w:val="00EB23D3"/>
    <w:rsid w:val="00EB2706"/>
    <w:rsid w:val="00EB2B85"/>
    <w:rsid w:val="00EB3F32"/>
    <w:rsid w:val="00EB4293"/>
    <w:rsid w:val="00EB4481"/>
    <w:rsid w:val="00EB44CC"/>
    <w:rsid w:val="00EB45DD"/>
    <w:rsid w:val="00EB5040"/>
    <w:rsid w:val="00EB51BD"/>
    <w:rsid w:val="00EB5220"/>
    <w:rsid w:val="00EB5672"/>
    <w:rsid w:val="00EB5A18"/>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59"/>
    <w:rsid w:val="00EC0968"/>
    <w:rsid w:val="00EC09A6"/>
    <w:rsid w:val="00EC10D6"/>
    <w:rsid w:val="00EC13F2"/>
    <w:rsid w:val="00EC1601"/>
    <w:rsid w:val="00EC16ED"/>
    <w:rsid w:val="00EC1B34"/>
    <w:rsid w:val="00EC1F78"/>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7D"/>
    <w:rsid w:val="00EC6B3E"/>
    <w:rsid w:val="00EC6BDF"/>
    <w:rsid w:val="00EC6C4C"/>
    <w:rsid w:val="00EC6EAB"/>
    <w:rsid w:val="00EC6EF4"/>
    <w:rsid w:val="00EC73CC"/>
    <w:rsid w:val="00EC7C1D"/>
    <w:rsid w:val="00EC7E85"/>
    <w:rsid w:val="00ED072C"/>
    <w:rsid w:val="00ED0B71"/>
    <w:rsid w:val="00ED1083"/>
    <w:rsid w:val="00ED1A09"/>
    <w:rsid w:val="00ED1E8B"/>
    <w:rsid w:val="00ED1F10"/>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C51"/>
    <w:rsid w:val="00ED5D86"/>
    <w:rsid w:val="00ED6037"/>
    <w:rsid w:val="00ED625B"/>
    <w:rsid w:val="00ED62B8"/>
    <w:rsid w:val="00ED6D37"/>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28F"/>
    <w:rsid w:val="00EE3544"/>
    <w:rsid w:val="00EE3912"/>
    <w:rsid w:val="00EE3B61"/>
    <w:rsid w:val="00EE3DA4"/>
    <w:rsid w:val="00EE42AD"/>
    <w:rsid w:val="00EE441F"/>
    <w:rsid w:val="00EE4551"/>
    <w:rsid w:val="00EE4AC9"/>
    <w:rsid w:val="00EE511A"/>
    <w:rsid w:val="00EE5251"/>
    <w:rsid w:val="00EE5280"/>
    <w:rsid w:val="00EE5570"/>
    <w:rsid w:val="00EE5A14"/>
    <w:rsid w:val="00EE6030"/>
    <w:rsid w:val="00EE66FB"/>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EAB"/>
    <w:rsid w:val="00F0207F"/>
    <w:rsid w:val="00F0273A"/>
    <w:rsid w:val="00F030EE"/>
    <w:rsid w:val="00F037F3"/>
    <w:rsid w:val="00F03AE0"/>
    <w:rsid w:val="00F03BB7"/>
    <w:rsid w:val="00F04174"/>
    <w:rsid w:val="00F041CC"/>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1092A"/>
    <w:rsid w:val="00F10BDC"/>
    <w:rsid w:val="00F11613"/>
    <w:rsid w:val="00F117A8"/>
    <w:rsid w:val="00F118F4"/>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281"/>
    <w:rsid w:val="00F20311"/>
    <w:rsid w:val="00F20435"/>
    <w:rsid w:val="00F2057F"/>
    <w:rsid w:val="00F20F85"/>
    <w:rsid w:val="00F21262"/>
    <w:rsid w:val="00F21AFC"/>
    <w:rsid w:val="00F2259D"/>
    <w:rsid w:val="00F22B1B"/>
    <w:rsid w:val="00F22F45"/>
    <w:rsid w:val="00F23235"/>
    <w:rsid w:val="00F234E1"/>
    <w:rsid w:val="00F235C7"/>
    <w:rsid w:val="00F239AC"/>
    <w:rsid w:val="00F239B4"/>
    <w:rsid w:val="00F23FAC"/>
    <w:rsid w:val="00F24682"/>
    <w:rsid w:val="00F24767"/>
    <w:rsid w:val="00F24C79"/>
    <w:rsid w:val="00F25215"/>
    <w:rsid w:val="00F256A3"/>
    <w:rsid w:val="00F2585A"/>
    <w:rsid w:val="00F25C56"/>
    <w:rsid w:val="00F265D6"/>
    <w:rsid w:val="00F2671C"/>
    <w:rsid w:val="00F26F90"/>
    <w:rsid w:val="00F27425"/>
    <w:rsid w:val="00F277A2"/>
    <w:rsid w:val="00F277D3"/>
    <w:rsid w:val="00F27C8B"/>
    <w:rsid w:val="00F30434"/>
    <w:rsid w:val="00F308C3"/>
    <w:rsid w:val="00F31147"/>
    <w:rsid w:val="00F317E8"/>
    <w:rsid w:val="00F3214F"/>
    <w:rsid w:val="00F321AF"/>
    <w:rsid w:val="00F3251C"/>
    <w:rsid w:val="00F326E4"/>
    <w:rsid w:val="00F32819"/>
    <w:rsid w:val="00F32B50"/>
    <w:rsid w:val="00F32C22"/>
    <w:rsid w:val="00F33184"/>
    <w:rsid w:val="00F3349A"/>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A58"/>
    <w:rsid w:val="00F37C83"/>
    <w:rsid w:val="00F37CA5"/>
    <w:rsid w:val="00F405B8"/>
    <w:rsid w:val="00F40AC1"/>
    <w:rsid w:val="00F41A5E"/>
    <w:rsid w:val="00F41A63"/>
    <w:rsid w:val="00F420FD"/>
    <w:rsid w:val="00F4231A"/>
    <w:rsid w:val="00F42746"/>
    <w:rsid w:val="00F42D86"/>
    <w:rsid w:val="00F43000"/>
    <w:rsid w:val="00F4313C"/>
    <w:rsid w:val="00F43C6D"/>
    <w:rsid w:val="00F44094"/>
    <w:rsid w:val="00F45371"/>
    <w:rsid w:val="00F4538D"/>
    <w:rsid w:val="00F45BC7"/>
    <w:rsid w:val="00F45C44"/>
    <w:rsid w:val="00F45F4B"/>
    <w:rsid w:val="00F461DC"/>
    <w:rsid w:val="00F4675B"/>
    <w:rsid w:val="00F46AB9"/>
    <w:rsid w:val="00F46C37"/>
    <w:rsid w:val="00F47A33"/>
    <w:rsid w:val="00F507DF"/>
    <w:rsid w:val="00F50D86"/>
    <w:rsid w:val="00F5168C"/>
    <w:rsid w:val="00F51A35"/>
    <w:rsid w:val="00F51AA1"/>
    <w:rsid w:val="00F52B53"/>
    <w:rsid w:val="00F52D9D"/>
    <w:rsid w:val="00F52F7E"/>
    <w:rsid w:val="00F52FA7"/>
    <w:rsid w:val="00F53218"/>
    <w:rsid w:val="00F538B3"/>
    <w:rsid w:val="00F541EF"/>
    <w:rsid w:val="00F54461"/>
    <w:rsid w:val="00F54640"/>
    <w:rsid w:val="00F54678"/>
    <w:rsid w:val="00F54744"/>
    <w:rsid w:val="00F54769"/>
    <w:rsid w:val="00F547F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25"/>
    <w:rsid w:val="00F57779"/>
    <w:rsid w:val="00F57E9A"/>
    <w:rsid w:val="00F57F95"/>
    <w:rsid w:val="00F60002"/>
    <w:rsid w:val="00F60792"/>
    <w:rsid w:val="00F60A58"/>
    <w:rsid w:val="00F611A6"/>
    <w:rsid w:val="00F6249B"/>
    <w:rsid w:val="00F62717"/>
    <w:rsid w:val="00F62AF1"/>
    <w:rsid w:val="00F62D64"/>
    <w:rsid w:val="00F62E56"/>
    <w:rsid w:val="00F63165"/>
    <w:rsid w:val="00F635A5"/>
    <w:rsid w:val="00F637B2"/>
    <w:rsid w:val="00F637E0"/>
    <w:rsid w:val="00F63807"/>
    <w:rsid w:val="00F63F15"/>
    <w:rsid w:val="00F64234"/>
    <w:rsid w:val="00F64361"/>
    <w:rsid w:val="00F644E1"/>
    <w:rsid w:val="00F645A9"/>
    <w:rsid w:val="00F64AC6"/>
    <w:rsid w:val="00F6534D"/>
    <w:rsid w:val="00F65850"/>
    <w:rsid w:val="00F659B6"/>
    <w:rsid w:val="00F65C75"/>
    <w:rsid w:val="00F667EA"/>
    <w:rsid w:val="00F6688F"/>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89"/>
    <w:rsid w:val="00F80AE8"/>
    <w:rsid w:val="00F81028"/>
    <w:rsid w:val="00F8118D"/>
    <w:rsid w:val="00F8164E"/>
    <w:rsid w:val="00F81B3E"/>
    <w:rsid w:val="00F81CC8"/>
    <w:rsid w:val="00F81D8B"/>
    <w:rsid w:val="00F81F53"/>
    <w:rsid w:val="00F8205F"/>
    <w:rsid w:val="00F823F0"/>
    <w:rsid w:val="00F82925"/>
    <w:rsid w:val="00F83937"/>
    <w:rsid w:val="00F83B6F"/>
    <w:rsid w:val="00F83BFA"/>
    <w:rsid w:val="00F83ECA"/>
    <w:rsid w:val="00F83EEA"/>
    <w:rsid w:val="00F84233"/>
    <w:rsid w:val="00F84272"/>
    <w:rsid w:val="00F84971"/>
    <w:rsid w:val="00F84979"/>
    <w:rsid w:val="00F84EFA"/>
    <w:rsid w:val="00F85083"/>
    <w:rsid w:val="00F8618F"/>
    <w:rsid w:val="00F86239"/>
    <w:rsid w:val="00F86805"/>
    <w:rsid w:val="00F8694B"/>
    <w:rsid w:val="00F874F4"/>
    <w:rsid w:val="00F876F0"/>
    <w:rsid w:val="00F8779D"/>
    <w:rsid w:val="00F87999"/>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97AE6"/>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601"/>
    <w:rsid w:val="00FA5699"/>
    <w:rsid w:val="00FA58DA"/>
    <w:rsid w:val="00FA5910"/>
    <w:rsid w:val="00FA5F93"/>
    <w:rsid w:val="00FA6137"/>
    <w:rsid w:val="00FA642E"/>
    <w:rsid w:val="00FA729A"/>
    <w:rsid w:val="00FA7395"/>
    <w:rsid w:val="00FA78C0"/>
    <w:rsid w:val="00FA7F17"/>
    <w:rsid w:val="00FB066A"/>
    <w:rsid w:val="00FB0D10"/>
    <w:rsid w:val="00FB1396"/>
    <w:rsid w:val="00FB1871"/>
    <w:rsid w:val="00FB1D11"/>
    <w:rsid w:val="00FB1D49"/>
    <w:rsid w:val="00FB22E8"/>
    <w:rsid w:val="00FB2427"/>
    <w:rsid w:val="00FB24BD"/>
    <w:rsid w:val="00FB3288"/>
    <w:rsid w:val="00FB32A7"/>
    <w:rsid w:val="00FB336E"/>
    <w:rsid w:val="00FB3884"/>
    <w:rsid w:val="00FB3A30"/>
    <w:rsid w:val="00FB4ACD"/>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C4B"/>
    <w:rsid w:val="00FC0D95"/>
    <w:rsid w:val="00FC0F01"/>
    <w:rsid w:val="00FC100F"/>
    <w:rsid w:val="00FC182C"/>
    <w:rsid w:val="00FC1B94"/>
    <w:rsid w:val="00FC27EA"/>
    <w:rsid w:val="00FC28A0"/>
    <w:rsid w:val="00FC2A4B"/>
    <w:rsid w:val="00FC2A88"/>
    <w:rsid w:val="00FC2D16"/>
    <w:rsid w:val="00FC3190"/>
    <w:rsid w:val="00FC31B2"/>
    <w:rsid w:val="00FC37C6"/>
    <w:rsid w:val="00FC45D7"/>
    <w:rsid w:val="00FC4FA4"/>
    <w:rsid w:val="00FC4FEE"/>
    <w:rsid w:val="00FC56C5"/>
    <w:rsid w:val="00FC5A0C"/>
    <w:rsid w:val="00FC6132"/>
    <w:rsid w:val="00FC63B3"/>
    <w:rsid w:val="00FC6B02"/>
    <w:rsid w:val="00FC6CB5"/>
    <w:rsid w:val="00FC6D1B"/>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57F3"/>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83AB42E"/>
    <w:rsid w:val="5ED7621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805E2587-8314-4CDF-B109-6167C2EB3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99"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9207EE"/>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eastAsia="en-US"/>
    </w:rPr>
  </w:style>
  <w:style w:type="paragraph" w:styleId="Heading3">
    <w:name w:val="heading 3"/>
    <w:basedOn w:val="Normal"/>
    <w:next w:val="Normal"/>
    <w:link w:val="Heading3Char"/>
    <w:qFormat/>
    <w:rsid w:val="00745341"/>
    <w:pPr>
      <w:keepNext/>
      <w:numPr>
        <w:ilvl w:val="2"/>
        <w:numId w:val="1"/>
      </w:numPr>
      <w:spacing w:before="240" w:after="60"/>
      <w:ind w:left="426"/>
      <w:outlineLvl w:val="2"/>
    </w:pPr>
    <w:rPr>
      <w:rFonts w:eastAsia="Batang" w:cs="Arial"/>
      <w:b/>
      <w:bCs/>
      <w:sz w:val="26"/>
      <w:szCs w:val="26"/>
      <w:lang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eastAsia="en-US"/>
    </w:rPr>
  </w:style>
  <w:style w:type="paragraph" w:styleId="Footer">
    <w:name w:val="footer"/>
    <w:basedOn w:val="Normal"/>
    <w:link w:val="FooterChar"/>
    <w:uiPriority w:val="99"/>
    <w:rsid w:val="00FD71B0"/>
    <w:pPr>
      <w:tabs>
        <w:tab w:val="center" w:pos="4320"/>
        <w:tab w:val="right" w:pos="8640"/>
      </w:tabs>
    </w:pPr>
    <w:rPr>
      <w:rFonts w:eastAsia="Batang"/>
      <w:lang w:eastAsia="en-US"/>
    </w:rPr>
  </w:style>
  <w:style w:type="paragraph" w:styleId="TOC1">
    <w:name w:val="toc 1"/>
    <w:basedOn w:val="Normal"/>
    <w:next w:val="Normal"/>
    <w:autoRedefine/>
    <w:uiPriority w:val="39"/>
    <w:rsid w:val="006A6F83"/>
    <w:pPr>
      <w:tabs>
        <w:tab w:val="right" w:leader="dot" w:pos="9736"/>
      </w:tabs>
      <w:spacing w:before="120"/>
      <w:pPrChange w:id="0" w:author="Nigel Crowther1" w:date="2023-05-23T18:40:00Z">
        <w:pPr>
          <w:spacing w:before="120"/>
        </w:pPr>
      </w:pPrChange>
    </w:pPr>
    <w:rPr>
      <w:rFonts w:asciiTheme="minorHAnsi" w:hAnsiTheme="minorHAnsi" w:cstheme="minorHAnsi"/>
      <w:b/>
      <w:bCs/>
      <w:i/>
      <w:iCs/>
      <w:sz w:val="24"/>
      <w:rPrChange w:id="0" w:author="Nigel Crowther1" w:date="2023-05-23T18:40:00Z">
        <w:rPr>
          <w:rFonts w:asciiTheme="minorHAnsi" w:hAnsiTheme="minorHAnsi" w:cstheme="minorHAnsi"/>
          <w:b/>
          <w:bCs/>
          <w:i/>
          <w:iCs/>
          <w:sz w:val="24"/>
          <w:szCs w:val="24"/>
          <w:lang w:val="en-GB" w:eastAsia="en-GB" w:bidi="ar-SA"/>
        </w:rPr>
      </w:rPrChange>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841291"/>
    <w:pPr>
      <w:tabs>
        <w:tab w:val="right" w:leader="dot" w:pos="9736"/>
      </w:tabs>
      <w:spacing w:before="120"/>
      <w:ind w:left="220"/>
      <w:pPrChange w:id="1" w:author="NIGEL CROWTHER" w:date="2023-05-11T09:38:00Z">
        <w:pPr>
          <w:spacing w:before="120"/>
          <w:ind w:left="220"/>
        </w:pPr>
      </w:pPrChange>
    </w:pPr>
    <w:rPr>
      <w:rFonts w:asciiTheme="minorHAnsi" w:hAnsiTheme="minorHAnsi" w:cstheme="minorHAnsi"/>
      <w:b/>
      <w:bCs/>
      <w:szCs w:val="22"/>
      <w:rPrChange w:id="1" w:author="NIGEL CROWTHER" w:date="2023-05-11T09:38:00Z">
        <w:rPr>
          <w:rFonts w:asciiTheme="minorHAnsi" w:hAnsiTheme="minorHAnsi" w:cstheme="minorHAnsi"/>
          <w:b/>
          <w:bCs/>
          <w:sz w:val="22"/>
          <w:szCs w:val="22"/>
          <w:lang w:val="en-GB" w:eastAsia="en-GB" w:bidi="ar-SA"/>
        </w:rPr>
      </w:rPrChange>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eastAsia="en-US"/>
    </w:rPr>
  </w:style>
  <w:style w:type="character" w:styleId="Strong">
    <w:name w:val="Strong"/>
    <w:uiPriority w:val="22"/>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Heading3"/>
    <w:next w:val="Normal"/>
    <w:uiPriority w:val="99"/>
    <w:unhideWhenUsed/>
    <w:qFormat/>
    <w:rsid w:val="00271DF9"/>
    <w:pPr>
      <w:numPr>
        <w:ilvl w:val="0"/>
        <w:numId w:val="0"/>
      </w:numPr>
      <w:ind w:left="426" w:hanging="426"/>
    </w:pPr>
    <w:rPr>
      <w:sz w:val="22"/>
      <w:szCs w:val="22"/>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character" w:styleId="HTMLCode">
    <w:name w:val="HTML Code"/>
    <w:basedOn w:val="DefaultParagraphFont"/>
    <w:uiPriority w:val="99"/>
    <w:semiHidden/>
    <w:unhideWhenUsed/>
    <w:rsid w:val="00162407"/>
    <w:rPr>
      <w:rFonts w:ascii="Courier New" w:eastAsia="Times New Roman" w:hAnsi="Courier New" w:cs="Courier New"/>
      <w:sz w:val="20"/>
      <w:szCs w:val="20"/>
    </w:rPr>
  </w:style>
  <w:style w:type="character" w:customStyle="1" w:styleId="Heading3Char">
    <w:name w:val="Heading 3 Char"/>
    <w:basedOn w:val="DefaultParagraphFont"/>
    <w:link w:val="Heading3"/>
    <w:rsid w:val="00EC6C4C"/>
    <w:rPr>
      <w:rFonts w:ascii="IBM Plex Sans" w:hAnsi="IBM Plex Sans" w:cs="Arial"/>
      <w:b/>
      <w:bCs/>
      <w:sz w:val="26"/>
      <w:szCs w:val="26"/>
      <w:lang w:eastAsia="en-US"/>
    </w:rPr>
  </w:style>
  <w:style w:type="character" w:customStyle="1" w:styleId="hgkelc">
    <w:name w:val="hgkelc"/>
    <w:basedOn w:val="DefaultParagraphFont"/>
    <w:rsid w:val="005E3610"/>
  </w:style>
  <w:style w:type="paragraph" w:styleId="Quote">
    <w:name w:val="Quote"/>
    <w:basedOn w:val="Normal"/>
    <w:next w:val="Normal"/>
    <w:link w:val="QuoteChar"/>
    <w:uiPriority w:val="73"/>
    <w:qFormat/>
    <w:rsid w:val="001F2DE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73"/>
    <w:rsid w:val="001F2DEC"/>
    <w:rPr>
      <w:rFonts w:ascii="IBM Plex Sans" w:eastAsia="Times New Roman" w:hAnsi="IBM Plex Sans"/>
      <w:i/>
      <w:iCs/>
      <w:color w:val="404040" w:themeColor="text1" w:themeTint="BF"/>
      <w:sz w:val="22"/>
      <w:szCs w:val="24"/>
      <w:lang w:val="en-US"/>
    </w:rPr>
  </w:style>
  <w:style w:type="character" w:customStyle="1" w:styleId="jczey">
    <w:name w:val="jczey"/>
    <w:basedOn w:val="DefaultParagraphFont"/>
    <w:rsid w:val="00D0151C"/>
  </w:style>
  <w:style w:type="paragraph" w:customStyle="1" w:styleId="listitem">
    <w:name w:val="listitem"/>
    <w:basedOn w:val="Normal"/>
    <w:rsid w:val="00D0151C"/>
    <w:pPr>
      <w:spacing w:before="100" w:beforeAutospacing="1" w:after="100" w:afterAutospacing="1"/>
    </w:pPr>
    <w:rPr>
      <w:rFonts w:ascii="Times New Roman" w:hAnsi="Times New Roman"/>
      <w:sz w:val="24"/>
    </w:rPr>
  </w:style>
  <w:style w:type="character" w:styleId="Emphasis">
    <w:name w:val="Emphasis"/>
    <w:basedOn w:val="DefaultParagraphFont"/>
    <w:uiPriority w:val="20"/>
    <w:qFormat/>
    <w:rsid w:val="00D0151C"/>
    <w:rPr>
      <w:i/>
      <w:iCs/>
    </w:rPr>
  </w:style>
  <w:style w:type="paragraph" w:customStyle="1" w:styleId="simpara">
    <w:name w:val="simpara"/>
    <w:basedOn w:val="Normal"/>
    <w:rsid w:val="00D0151C"/>
    <w:pPr>
      <w:spacing w:before="100" w:beforeAutospacing="1" w:after="100" w:afterAutospacing="1"/>
    </w:pPr>
    <w:rPr>
      <w:rFonts w:ascii="Times New Roman" w:hAnsi="Times New Roman"/>
      <w:sz w:val="24"/>
    </w:rPr>
  </w:style>
  <w:style w:type="character" w:customStyle="1" w:styleId="term">
    <w:name w:val="term"/>
    <w:basedOn w:val="DefaultParagraphFont"/>
    <w:rsid w:val="00773A5F"/>
  </w:style>
  <w:style w:type="paragraph" w:customStyle="1" w:styleId="Title1">
    <w:name w:val="Title1"/>
    <w:basedOn w:val="Normal"/>
    <w:rsid w:val="00773A5F"/>
    <w:pPr>
      <w:spacing w:before="100" w:beforeAutospacing="1" w:after="100" w:afterAutospacing="1"/>
    </w:pPr>
    <w:rPr>
      <w:rFonts w:ascii="Times New Roman" w:hAnsi="Times New Roman"/>
      <w:sz w:val="24"/>
    </w:rPr>
  </w:style>
  <w:style w:type="paragraph" w:customStyle="1" w:styleId="Title2">
    <w:name w:val="Title2"/>
    <w:basedOn w:val="Normal"/>
    <w:rsid w:val="00E13E48"/>
    <w:pPr>
      <w:spacing w:before="100" w:beforeAutospacing="1" w:after="100" w:afterAutospacing="1"/>
    </w:pPr>
    <w:rPr>
      <w:rFonts w:ascii="Times New Roman" w:hAnsi="Times New Roman"/>
      <w:sz w:val="24"/>
    </w:rPr>
  </w:style>
  <w:style w:type="paragraph" w:styleId="NoSpacing">
    <w:name w:val="No Spacing"/>
    <w:uiPriority w:val="68"/>
    <w:qFormat/>
    <w:rsid w:val="00B245C6"/>
    <w:rPr>
      <w:rFonts w:ascii="IBM Plex Sans" w:eastAsia="Times New Roman" w:hAnsi="IBM Plex Sans"/>
      <w:sz w:val="22"/>
      <w:szCs w:val="24"/>
    </w:rPr>
  </w:style>
  <w:style w:type="character" w:styleId="SubtleEmphasis">
    <w:name w:val="Subtle Emphasis"/>
    <w:basedOn w:val="DefaultParagraphFont"/>
    <w:uiPriority w:val="43"/>
    <w:qFormat/>
    <w:rsid w:val="00587BD4"/>
    <w:rPr>
      <w:i/>
      <w:iCs/>
      <w:color w:val="404040" w:themeColor="text1" w:themeTint="BF"/>
    </w:rPr>
  </w:style>
  <w:style w:type="character" w:styleId="IntenseEmphasis">
    <w:name w:val="Intense Emphasis"/>
    <w:basedOn w:val="DefaultParagraphFont"/>
    <w:uiPriority w:val="44"/>
    <w:qFormat/>
    <w:rsid w:val="00587BD4"/>
    <w:rPr>
      <w:i/>
      <w:iCs/>
      <w:color w:val="5B9BD5" w:themeColor="accent1"/>
    </w:rPr>
  </w:style>
  <w:style w:type="table" w:styleId="ListTable3">
    <w:name w:val="List Table 3"/>
    <w:basedOn w:val="TableNormal"/>
    <w:uiPriority w:val="48"/>
    <w:rsid w:val="00B93714"/>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0360">
      <w:bodyDiv w:val="1"/>
      <w:marLeft w:val="0"/>
      <w:marRight w:val="0"/>
      <w:marTop w:val="0"/>
      <w:marBottom w:val="0"/>
      <w:divBdr>
        <w:top w:val="none" w:sz="0" w:space="0" w:color="auto"/>
        <w:left w:val="none" w:sz="0" w:space="0" w:color="auto"/>
        <w:bottom w:val="none" w:sz="0" w:space="0" w:color="auto"/>
        <w:right w:val="none" w:sz="0" w:space="0" w:color="auto"/>
      </w:divBdr>
      <w:divsChild>
        <w:div w:id="1003315247">
          <w:marLeft w:val="0"/>
          <w:marRight w:val="0"/>
          <w:marTop w:val="0"/>
          <w:marBottom w:val="0"/>
          <w:divBdr>
            <w:top w:val="none" w:sz="0" w:space="0" w:color="auto"/>
            <w:left w:val="none" w:sz="0" w:space="0" w:color="auto"/>
            <w:bottom w:val="none" w:sz="0" w:space="0" w:color="auto"/>
            <w:right w:val="none" w:sz="0" w:space="0" w:color="auto"/>
          </w:divBdr>
          <w:divsChild>
            <w:div w:id="57629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43505186">
      <w:bodyDiv w:val="1"/>
      <w:marLeft w:val="0"/>
      <w:marRight w:val="0"/>
      <w:marTop w:val="0"/>
      <w:marBottom w:val="0"/>
      <w:divBdr>
        <w:top w:val="none" w:sz="0" w:space="0" w:color="auto"/>
        <w:left w:val="none" w:sz="0" w:space="0" w:color="auto"/>
        <w:bottom w:val="none" w:sz="0" w:space="0" w:color="auto"/>
        <w:right w:val="none" w:sz="0" w:space="0" w:color="auto"/>
      </w:divBdr>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5820385">
      <w:bodyDiv w:val="1"/>
      <w:marLeft w:val="0"/>
      <w:marRight w:val="0"/>
      <w:marTop w:val="0"/>
      <w:marBottom w:val="0"/>
      <w:divBdr>
        <w:top w:val="none" w:sz="0" w:space="0" w:color="auto"/>
        <w:left w:val="none" w:sz="0" w:space="0" w:color="auto"/>
        <w:bottom w:val="none" w:sz="0" w:space="0" w:color="auto"/>
        <w:right w:val="none" w:sz="0" w:space="0" w:color="auto"/>
      </w:divBdr>
      <w:divsChild>
        <w:div w:id="883753576">
          <w:marLeft w:val="0"/>
          <w:marRight w:val="0"/>
          <w:marTop w:val="0"/>
          <w:marBottom w:val="0"/>
          <w:divBdr>
            <w:top w:val="none" w:sz="0" w:space="0" w:color="auto"/>
            <w:left w:val="none" w:sz="0" w:space="0" w:color="auto"/>
            <w:bottom w:val="none" w:sz="0" w:space="0" w:color="auto"/>
            <w:right w:val="none" w:sz="0" w:space="0" w:color="auto"/>
          </w:divBdr>
          <w:divsChild>
            <w:div w:id="1385173872">
              <w:marLeft w:val="0"/>
              <w:marRight w:val="0"/>
              <w:marTop w:val="0"/>
              <w:marBottom w:val="0"/>
              <w:divBdr>
                <w:top w:val="none" w:sz="0" w:space="0" w:color="auto"/>
                <w:left w:val="none" w:sz="0" w:space="0" w:color="auto"/>
                <w:bottom w:val="none" w:sz="0" w:space="0" w:color="auto"/>
                <w:right w:val="none" w:sz="0" w:space="0" w:color="auto"/>
              </w:divBdr>
              <w:divsChild>
                <w:div w:id="38228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19242">
          <w:marLeft w:val="0"/>
          <w:marRight w:val="0"/>
          <w:marTop w:val="0"/>
          <w:marBottom w:val="0"/>
          <w:divBdr>
            <w:top w:val="none" w:sz="0" w:space="0" w:color="auto"/>
            <w:left w:val="none" w:sz="0" w:space="0" w:color="auto"/>
            <w:bottom w:val="none" w:sz="0" w:space="0" w:color="auto"/>
            <w:right w:val="none" w:sz="0" w:space="0" w:color="auto"/>
          </w:divBdr>
        </w:div>
        <w:div w:id="1246916000">
          <w:marLeft w:val="0"/>
          <w:marRight w:val="0"/>
          <w:marTop w:val="0"/>
          <w:marBottom w:val="0"/>
          <w:divBdr>
            <w:top w:val="none" w:sz="0" w:space="0" w:color="auto"/>
            <w:left w:val="none" w:sz="0" w:space="0" w:color="auto"/>
            <w:bottom w:val="none" w:sz="0" w:space="0" w:color="auto"/>
            <w:right w:val="none" w:sz="0" w:space="0" w:color="auto"/>
          </w:divBdr>
          <w:divsChild>
            <w:div w:id="448208516">
              <w:marLeft w:val="0"/>
              <w:marRight w:val="0"/>
              <w:marTop w:val="0"/>
              <w:marBottom w:val="0"/>
              <w:divBdr>
                <w:top w:val="none" w:sz="0" w:space="0" w:color="auto"/>
                <w:left w:val="none" w:sz="0" w:space="0" w:color="auto"/>
                <w:bottom w:val="none" w:sz="0" w:space="0" w:color="auto"/>
                <w:right w:val="none" w:sz="0" w:space="0" w:color="auto"/>
              </w:divBdr>
              <w:divsChild>
                <w:div w:id="4973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52901">
          <w:marLeft w:val="0"/>
          <w:marRight w:val="0"/>
          <w:marTop w:val="0"/>
          <w:marBottom w:val="0"/>
          <w:divBdr>
            <w:top w:val="none" w:sz="0" w:space="0" w:color="auto"/>
            <w:left w:val="none" w:sz="0" w:space="0" w:color="auto"/>
            <w:bottom w:val="none" w:sz="0" w:space="0" w:color="auto"/>
            <w:right w:val="none" w:sz="0" w:space="0" w:color="auto"/>
          </w:divBdr>
          <w:divsChild>
            <w:div w:id="463431168">
              <w:marLeft w:val="0"/>
              <w:marRight w:val="0"/>
              <w:marTop w:val="0"/>
              <w:marBottom w:val="0"/>
              <w:divBdr>
                <w:top w:val="none" w:sz="0" w:space="0" w:color="auto"/>
                <w:left w:val="none" w:sz="0" w:space="0" w:color="auto"/>
                <w:bottom w:val="none" w:sz="0" w:space="0" w:color="auto"/>
                <w:right w:val="none" w:sz="0" w:space="0" w:color="auto"/>
              </w:divBdr>
              <w:divsChild>
                <w:div w:id="106904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788150">
      <w:bodyDiv w:val="1"/>
      <w:marLeft w:val="0"/>
      <w:marRight w:val="0"/>
      <w:marTop w:val="0"/>
      <w:marBottom w:val="0"/>
      <w:divBdr>
        <w:top w:val="none" w:sz="0" w:space="0" w:color="auto"/>
        <w:left w:val="none" w:sz="0" w:space="0" w:color="auto"/>
        <w:bottom w:val="none" w:sz="0" w:space="0" w:color="auto"/>
        <w:right w:val="none" w:sz="0" w:space="0" w:color="auto"/>
      </w:divBdr>
      <w:divsChild>
        <w:div w:id="81223958">
          <w:marLeft w:val="0"/>
          <w:marRight w:val="0"/>
          <w:marTop w:val="0"/>
          <w:marBottom w:val="0"/>
          <w:divBdr>
            <w:top w:val="none" w:sz="0" w:space="0" w:color="auto"/>
            <w:left w:val="none" w:sz="0" w:space="0" w:color="auto"/>
            <w:bottom w:val="none" w:sz="0" w:space="0" w:color="auto"/>
            <w:right w:val="none" w:sz="0" w:space="0" w:color="auto"/>
          </w:divBdr>
          <w:divsChild>
            <w:div w:id="573315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764616533">
      <w:bodyDiv w:val="1"/>
      <w:marLeft w:val="0"/>
      <w:marRight w:val="0"/>
      <w:marTop w:val="0"/>
      <w:marBottom w:val="0"/>
      <w:divBdr>
        <w:top w:val="none" w:sz="0" w:space="0" w:color="auto"/>
        <w:left w:val="none" w:sz="0" w:space="0" w:color="auto"/>
        <w:bottom w:val="none" w:sz="0" w:space="0" w:color="auto"/>
        <w:right w:val="none" w:sz="0" w:space="0" w:color="auto"/>
      </w:divBdr>
      <w:divsChild>
        <w:div w:id="1637637978">
          <w:blockQuote w:val="1"/>
          <w:marLeft w:val="0"/>
          <w:marRight w:val="0"/>
          <w:marTop w:val="0"/>
          <w:marBottom w:val="0"/>
          <w:divBdr>
            <w:top w:val="none" w:sz="0" w:space="0" w:color="auto"/>
            <w:left w:val="none" w:sz="0" w:space="0" w:color="auto"/>
            <w:bottom w:val="none" w:sz="0" w:space="0" w:color="auto"/>
            <w:right w:val="none" w:sz="0" w:space="0" w:color="auto"/>
          </w:divBdr>
        </w:div>
        <w:div w:id="592205482">
          <w:marLeft w:val="0"/>
          <w:marRight w:val="0"/>
          <w:marTop w:val="0"/>
          <w:marBottom w:val="0"/>
          <w:divBdr>
            <w:top w:val="none" w:sz="0" w:space="0" w:color="auto"/>
            <w:left w:val="none" w:sz="0" w:space="0" w:color="auto"/>
            <w:bottom w:val="none" w:sz="0" w:space="0" w:color="auto"/>
            <w:right w:val="none" w:sz="0" w:space="0" w:color="auto"/>
          </w:divBdr>
        </w:div>
      </w:divsChild>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6721339">
      <w:bodyDiv w:val="1"/>
      <w:marLeft w:val="0"/>
      <w:marRight w:val="0"/>
      <w:marTop w:val="0"/>
      <w:marBottom w:val="0"/>
      <w:divBdr>
        <w:top w:val="none" w:sz="0" w:space="0" w:color="auto"/>
        <w:left w:val="none" w:sz="0" w:space="0" w:color="auto"/>
        <w:bottom w:val="none" w:sz="0" w:space="0" w:color="auto"/>
        <w:right w:val="none" w:sz="0" w:space="0" w:color="auto"/>
      </w:divBdr>
      <w:divsChild>
        <w:div w:id="755173814">
          <w:marLeft w:val="0"/>
          <w:marRight w:val="0"/>
          <w:marTop w:val="0"/>
          <w:marBottom w:val="0"/>
          <w:divBdr>
            <w:top w:val="none" w:sz="0" w:space="0" w:color="auto"/>
            <w:left w:val="none" w:sz="0" w:space="0" w:color="auto"/>
            <w:bottom w:val="none" w:sz="0" w:space="0" w:color="auto"/>
            <w:right w:val="none" w:sz="0" w:space="0" w:color="auto"/>
          </w:divBdr>
          <w:divsChild>
            <w:div w:id="960114577">
              <w:marLeft w:val="0"/>
              <w:marRight w:val="0"/>
              <w:marTop w:val="0"/>
              <w:marBottom w:val="0"/>
              <w:divBdr>
                <w:top w:val="none" w:sz="0" w:space="0" w:color="auto"/>
                <w:left w:val="none" w:sz="0" w:space="0" w:color="auto"/>
                <w:bottom w:val="none" w:sz="0" w:space="0" w:color="auto"/>
                <w:right w:val="none" w:sz="0" w:space="0" w:color="auto"/>
              </w:divBdr>
            </w:div>
            <w:div w:id="1318343655">
              <w:marLeft w:val="0"/>
              <w:marRight w:val="0"/>
              <w:marTop w:val="0"/>
              <w:marBottom w:val="0"/>
              <w:divBdr>
                <w:top w:val="none" w:sz="0" w:space="0" w:color="auto"/>
                <w:left w:val="none" w:sz="0" w:space="0" w:color="auto"/>
                <w:bottom w:val="none" w:sz="0" w:space="0" w:color="auto"/>
                <w:right w:val="none" w:sz="0" w:space="0" w:color="auto"/>
              </w:divBdr>
            </w:div>
            <w:div w:id="2095779809">
              <w:marLeft w:val="0"/>
              <w:marRight w:val="0"/>
              <w:marTop w:val="0"/>
              <w:marBottom w:val="0"/>
              <w:divBdr>
                <w:top w:val="none" w:sz="0" w:space="0" w:color="auto"/>
                <w:left w:val="none" w:sz="0" w:space="0" w:color="auto"/>
                <w:bottom w:val="none" w:sz="0" w:space="0" w:color="auto"/>
                <w:right w:val="none" w:sz="0" w:space="0" w:color="auto"/>
              </w:divBdr>
            </w:div>
          </w:divsChild>
        </w:div>
        <w:div w:id="348065844">
          <w:marLeft w:val="0"/>
          <w:marRight w:val="0"/>
          <w:marTop w:val="0"/>
          <w:marBottom w:val="0"/>
          <w:divBdr>
            <w:top w:val="none" w:sz="0" w:space="0" w:color="auto"/>
            <w:left w:val="none" w:sz="0" w:space="0" w:color="auto"/>
            <w:bottom w:val="none" w:sz="0" w:space="0" w:color="auto"/>
            <w:right w:val="none" w:sz="0" w:space="0" w:color="auto"/>
          </w:divBdr>
        </w:div>
      </w:divsChild>
    </w:div>
    <w:div w:id="955407158">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129782336">
      <w:bodyDiv w:val="1"/>
      <w:marLeft w:val="0"/>
      <w:marRight w:val="0"/>
      <w:marTop w:val="0"/>
      <w:marBottom w:val="0"/>
      <w:divBdr>
        <w:top w:val="none" w:sz="0" w:space="0" w:color="auto"/>
        <w:left w:val="none" w:sz="0" w:space="0" w:color="auto"/>
        <w:bottom w:val="none" w:sz="0" w:space="0" w:color="auto"/>
        <w:right w:val="none" w:sz="0" w:space="0" w:color="auto"/>
      </w:divBdr>
      <w:divsChild>
        <w:div w:id="987323864">
          <w:marLeft w:val="0"/>
          <w:marRight w:val="0"/>
          <w:marTop w:val="0"/>
          <w:marBottom w:val="0"/>
          <w:divBdr>
            <w:top w:val="none" w:sz="0" w:space="0" w:color="auto"/>
            <w:left w:val="none" w:sz="0" w:space="0" w:color="auto"/>
            <w:bottom w:val="none" w:sz="0" w:space="0" w:color="auto"/>
            <w:right w:val="none" w:sz="0" w:space="0" w:color="auto"/>
          </w:divBdr>
          <w:divsChild>
            <w:div w:id="121589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11770904">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71663837">
      <w:bodyDiv w:val="1"/>
      <w:marLeft w:val="0"/>
      <w:marRight w:val="0"/>
      <w:marTop w:val="0"/>
      <w:marBottom w:val="0"/>
      <w:divBdr>
        <w:top w:val="none" w:sz="0" w:space="0" w:color="auto"/>
        <w:left w:val="none" w:sz="0" w:space="0" w:color="auto"/>
        <w:bottom w:val="none" w:sz="0" w:space="0" w:color="auto"/>
        <w:right w:val="none" w:sz="0" w:space="0" w:color="auto"/>
      </w:divBdr>
      <w:divsChild>
        <w:div w:id="839470620">
          <w:marLeft w:val="0"/>
          <w:marRight w:val="0"/>
          <w:marTop w:val="0"/>
          <w:marBottom w:val="0"/>
          <w:divBdr>
            <w:top w:val="none" w:sz="0" w:space="0" w:color="auto"/>
            <w:left w:val="none" w:sz="0" w:space="0" w:color="auto"/>
            <w:bottom w:val="none" w:sz="0" w:space="0" w:color="auto"/>
            <w:right w:val="none" w:sz="0" w:space="0" w:color="auto"/>
          </w:divBdr>
        </w:div>
        <w:div w:id="1432044263">
          <w:marLeft w:val="0"/>
          <w:marRight w:val="0"/>
          <w:marTop w:val="0"/>
          <w:marBottom w:val="0"/>
          <w:divBdr>
            <w:top w:val="none" w:sz="0" w:space="0" w:color="auto"/>
            <w:left w:val="none" w:sz="0" w:space="0" w:color="auto"/>
            <w:bottom w:val="none" w:sz="0" w:space="0" w:color="auto"/>
            <w:right w:val="none" w:sz="0" w:space="0" w:color="auto"/>
          </w:divBdr>
        </w:div>
        <w:div w:id="1426728918">
          <w:marLeft w:val="0"/>
          <w:marRight w:val="0"/>
          <w:marTop w:val="0"/>
          <w:marBottom w:val="0"/>
          <w:divBdr>
            <w:top w:val="none" w:sz="0" w:space="0" w:color="auto"/>
            <w:left w:val="none" w:sz="0" w:space="0" w:color="auto"/>
            <w:bottom w:val="none" w:sz="0" w:space="0" w:color="auto"/>
            <w:right w:val="none" w:sz="0" w:space="0" w:color="auto"/>
          </w:divBdr>
        </w:div>
      </w:divsChild>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9717837">
      <w:bodyDiv w:val="1"/>
      <w:marLeft w:val="0"/>
      <w:marRight w:val="0"/>
      <w:marTop w:val="0"/>
      <w:marBottom w:val="0"/>
      <w:divBdr>
        <w:top w:val="none" w:sz="0" w:space="0" w:color="auto"/>
        <w:left w:val="none" w:sz="0" w:space="0" w:color="auto"/>
        <w:bottom w:val="none" w:sz="0" w:space="0" w:color="auto"/>
        <w:right w:val="none" w:sz="0" w:space="0" w:color="auto"/>
      </w:divBdr>
      <w:divsChild>
        <w:div w:id="13768320">
          <w:marLeft w:val="0"/>
          <w:marRight w:val="0"/>
          <w:marTop w:val="0"/>
          <w:marBottom w:val="0"/>
          <w:divBdr>
            <w:top w:val="none" w:sz="0" w:space="0" w:color="auto"/>
            <w:left w:val="none" w:sz="0" w:space="0" w:color="auto"/>
            <w:bottom w:val="none" w:sz="0" w:space="0" w:color="auto"/>
            <w:right w:val="none" w:sz="0" w:space="0" w:color="auto"/>
          </w:divBdr>
          <w:divsChild>
            <w:div w:id="1315992190">
              <w:marLeft w:val="0"/>
              <w:marRight w:val="0"/>
              <w:marTop w:val="0"/>
              <w:marBottom w:val="0"/>
              <w:divBdr>
                <w:top w:val="none" w:sz="0" w:space="0" w:color="auto"/>
                <w:left w:val="none" w:sz="0" w:space="0" w:color="auto"/>
                <w:bottom w:val="none" w:sz="0" w:space="0" w:color="auto"/>
                <w:right w:val="none" w:sz="0" w:space="0" w:color="auto"/>
              </w:divBdr>
              <w:divsChild>
                <w:div w:id="5536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885890">
          <w:marLeft w:val="0"/>
          <w:marRight w:val="0"/>
          <w:marTop w:val="0"/>
          <w:marBottom w:val="0"/>
          <w:divBdr>
            <w:top w:val="none" w:sz="0" w:space="0" w:color="auto"/>
            <w:left w:val="none" w:sz="0" w:space="0" w:color="auto"/>
            <w:bottom w:val="none" w:sz="0" w:space="0" w:color="auto"/>
            <w:right w:val="none" w:sz="0" w:space="0" w:color="auto"/>
          </w:divBdr>
          <w:divsChild>
            <w:div w:id="305477677">
              <w:marLeft w:val="0"/>
              <w:marRight w:val="0"/>
              <w:marTop w:val="0"/>
              <w:marBottom w:val="0"/>
              <w:divBdr>
                <w:top w:val="none" w:sz="0" w:space="0" w:color="auto"/>
                <w:left w:val="none" w:sz="0" w:space="0" w:color="auto"/>
                <w:bottom w:val="none" w:sz="0" w:space="0" w:color="auto"/>
                <w:right w:val="none" w:sz="0" w:space="0" w:color="auto"/>
              </w:divBdr>
              <w:divsChild>
                <w:div w:id="193268957">
                  <w:marLeft w:val="0"/>
                  <w:marRight w:val="0"/>
                  <w:marTop w:val="0"/>
                  <w:marBottom w:val="0"/>
                  <w:divBdr>
                    <w:top w:val="none" w:sz="0" w:space="0" w:color="auto"/>
                    <w:left w:val="none" w:sz="0" w:space="0" w:color="auto"/>
                    <w:bottom w:val="none" w:sz="0" w:space="0" w:color="auto"/>
                    <w:right w:val="none" w:sz="0" w:space="0" w:color="auto"/>
                  </w:divBdr>
                  <w:divsChild>
                    <w:div w:id="411633288">
                      <w:marLeft w:val="0"/>
                      <w:marRight w:val="0"/>
                      <w:marTop w:val="0"/>
                      <w:marBottom w:val="0"/>
                      <w:divBdr>
                        <w:top w:val="none" w:sz="0" w:space="0" w:color="auto"/>
                        <w:left w:val="none" w:sz="0" w:space="0" w:color="auto"/>
                        <w:bottom w:val="none" w:sz="0" w:space="0" w:color="auto"/>
                        <w:right w:val="none" w:sz="0" w:space="0" w:color="auto"/>
                      </w:divBdr>
                      <w:divsChild>
                        <w:div w:id="332952354">
                          <w:marLeft w:val="0"/>
                          <w:marRight w:val="0"/>
                          <w:marTop w:val="0"/>
                          <w:marBottom w:val="0"/>
                          <w:divBdr>
                            <w:top w:val="none" w:sz="0" w:space="0" w:color="auto"/>
                            <w:left w:val="none" w:sz="0" w:space="0" w:color="auto"/>
                            <w:bottom w:val="none" w:sz="0" w:space="0" w:color="auto"/>
                            <w:right w:val="none" w:sz="0" w:space="0" w:color="auto"/>
                          </w:divBdr>
                          <w:divsChild>
                            <w:div w:id="102158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473325121">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20435668">
      <w:bodyDiv w:val="1"/>
      <w:marLeft w:val="0"/>
      <w:marRight w:val="0"/>
      <w:marTop w:val="0"/>
      <w:marBottom w:val="0"/>
      <w:divBdr>
        <w:top w:val="none" w:sz="0" w:space="0" w:color="auto"/>
        <w:left w:val="none" w:sz="0" w:space="0" w:color="auto"/>
        <w:bottom w:val="none" w:sz="0" w:space="0" w:color="auto"/>
        <w:right w:val="none" w:sz="0" w:space="0" w:color="auto"/>
      </w:divBdr>
      <w:divsChild>
        <w:div w:id="161817081">
          <w:marLeft w:val="0"/>
          <w:marRight w:val="0"/>
          <w:marTop w:val="0"/>
          <w:marBottom w:val="0"/>
          <w:divBdr>
            <w:top w:val="none" w:sz="0" w:space="0" w:color="auto"/>
            <w:left w:val="none" w:sz="0" w:space="0" w:color="auto"/>
            <w:bottom w:val="none" w:sz="0" w:space="0" w:color="auto"/>
            <w:right w:val="none" w:sz="0" w:space="0" w:color="auto"/>
          </w:divBdr>
          <w:divsChild>
            <w:div w:id="71554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3238477">
      <w:bodyDiv w:val="1"/>
      <w:marLeft w:val="0"/>
      <w:marRight w:val="0"/>
      <w:marTop w:val="0"/>
      <w:marBottom w:val="0"/>
      <w:divBdr>
        <w:top w:val="none" w:sz="0" w:space="0" w:color="auto"/>
        <w:left w:val="none" w:sz="0" w:space="0" w:color="auto"/>
        <w:bottom w:val="none" w:sz="0" w:space="0" w:color="auto"/>
        <w:right w:val="none" w:sz="0" w:space="0" w:color="auto"/>
      </w:divBdr>
    </w:div>
    <w:div w:id="1819614962">
      <w:bodyDiv w:val="1"/>
      <w:marLeft w:val="0"/>
      <w:marRight w:val="0"/>
      <w:marTop w:val="0"/>
      <w:marBottom w:val="0"/>
      <w:divBdr>
        <w:top w:val="none" w:sz="0" w:space="0" w:color="auto"/>
        <w:left w:val="none" w:sz="0" w:space="0" w:color="auto"/>
        <w:bottom w:val="none" w:sz="0" w:space="0" w:color="auto"/>
        <w:right w:val="none" w:sz="0" w:space="0" w:color="auto"/>
      </w:divBdr>
      <w:divsChild>
        <w:div w:id="1117485718">
          <w:marLeft w:val="0"/>
          <w:marRight w:val="555"/>
          <w:marTop w:val="0"/>
          <w:marBottom w:val="0"/>
          <w:divBdr>
            <w:top w:val="none" w:sz="0" w:space="0" w:color="auto"/>
            <w:left w:val="none" w:sz="0" w:space="0" w:color="auto"/>
            <w:bottom w:val="none" w:sz="0" w:space="0" w:color="auto"/>
            <w:right w:val="none" w:sz="0" w:space="0" w:color="auto"/>
          </w:divBdr>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0.png"/><Relationship Id="rId42" Type="http://schemas.openxmlformats.org/officeDocument/2006/relationships/image" Target="media/image26.png"/><Relationship Id="rId63" Type="http://schemas.openxmlformats.org/officeDocument/2006/relationships/image" Target="media/image46.png"/><Relationship Id="rId84" Type="http://schemas.openxmlformats.org/officeDocument/2006/relationships/image" Target="media/image64.png"/><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image" Target="media/image2.png"/><Relationship Id="rId32" Type="http://schemas.microsoft.com/office/2018/08/relationships/commentsExtensible" Target="commentsExtensible.xml"/><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1.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header" Target="header1.xml"/><Relationship Id="rId5" Type="http://schemas.openxmlformats.org/officeDocument/2006/relationships/settings" Target="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hyperlink" Target="https://sandbox.kie.org/" TargetMode="External"/><Relationship Id="rId69" Type="http://schemas.openxmlformats.org/officeDocument/2006/relationships/image" Target="media/image51.png"/><Relationship Id="rId113" Type="http://schemas.openxmlformats.org/officeDocument/2006/relationships/image" Target="media/image88.png"/><Relationship Id="rId118" Type="http://schemas.openxmlformats.org/officeDocument/2006/relationships/image" Target="media/image93.png"/><Relationship Id="rId134" Type="http://schemas.microsoft.com/office/2011/relationships/people" Target="people.xml"/><Relationship Id="rId80" Type="http://schemas.openxmlformats.org/officeDocument/2006/relationships/hyperlink" Target="https://sandbox.kie.org/" TargetMode="External"/><Relationship Id="rId85" Type="http://schemas.openxmlformats.org/officeDocument/2006/relationships/image" Target="media/image65.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8.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79.png"/><Relationship Id="rId108" Type="http://schemas.openxmlformats.org/officeDocument/2006/relationships/hyperlink" Target="https://kiegroup.github.io/dmn-feel-handbook/" TargetMode="External"/><Relationship Id="rId124" Type="http://schemas.openxmlformats.org/officeDocument/2006/relationships/image" Target="media/image99.png"/><Relationship Id="rId129" Type="http://schemas.openxmlformats.org/officeDocument/2006/relationships/footer" Target="footer1.xml"/><Relationship Id="rId54" Type="http://schemas.openxmlformats.org/officeDocument/2006/relationships/image" Target="media/image38.png"/><Relationship Id="rId70" Type="http://schemas.openxmlformats.org/officeDocument/2006/relationships/image" Target="media/image52.png"/><Relationship Id="rId75" Type="http://schemas.openxmlformats.org/officeDocument/2006/relationships/image" Target="media/image56.png"/><Relationship Id="rId91" Type="http://schemas.openxmlformats.org/officeDocument/2006/relationships/image" Target="media/image69.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footer" Target="footer2.xml"/><Relationship Id="rId135" Type="http://schemas.openxmlformats.org/officeDocument/2006/relationships/theme" Target="theme/theme1.xml"/><Relationship Id="rId13" Type="http://schemas.openxmlformats.org/officeDocument/2006/relationships/hyperlink" Target="https://access.redhat.com/documentation/en-us/red_hat_decision_manager/7.8/html/designing_a_decision_service_using_dmn_models" TargetMode="External"/><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84.png"/><Relationship Id="rId34" Type="http://schemas.openxmlformats.org/officeDocument/2006/relationships/hyperlink" Target="https://sandbox.kie.org/" TargetMode="External"/><Relationship Id="rId50" Type="http://schemas.openxmlformats.org/officeDocument/2006/relationships/image" Target="media/image34.png"/><Relationship Id="rId55" Type="http://schemas.openxmlformats.org/officeDocument/2006/relationships/hyperlink" Target="https://sandbox.kie.org/" TargetMode="External"/><Relationship Id="rId76" Type="http://schemas.openxmlformats.org/officeDocument/2006/relationships/image" Target="media/image57.png"/><Relationship Id="rId97" Type="http://schemas.openxmlformats.org/officeDocument/2006/relationships/image" Target="media/image74.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comments" Target="comments.xm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hyperlink" Target="https://sandbox.kie.org/" TargetMode="External"/><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eader" Target="header2.xml"/><Relationship Id="rId61" Type="http://schemas.openxmlformats.org/officeDocument/2006/relationships/image" Target="media/image44.png"/><Relationship Id="rId82" Type="http://schemas.openxmlformats.org/officeDocument/2006/relationships/image" Target="media/image62.png"/><Relationship Id="rId19" Type="http://schemas.openxmlformats.org/officeDocument/2006/relationships/image" Target="media/image8.png"/><Relationship Id="rId14" Type="http://schemas.openxmlformats.org/officeDocument/2006/relationships/image" Target="media/image4.png"/><Relationship Id="rId30" Type="http://schemas.microsoft.com/office/2011/relationships/commentsExtended" Target="commentsExtended.xml"/><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hyperlink" Target="https://sandbox.kie.org/" TargetMode="External"/><Relationship Id="rId93" Type="http://schemas.openxmlformats.org/officeDocument/2006/relationships/hyperlink" Target="https://sandbox.kie.org/" TargetMode="External"/><Relationship Id="rId98" Type="http://schemas.openxmlformats.org/officeDocument/2006/relationships/hyperlink" Target="https://sandbox.kie.org/" TargetMode="External"/><Relationship Id="rId121" Type="http://schemas.openxmlformats.org/officeDocument/2006/relationships/image" Target="media/image9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49.png"/><Relationship Id="rId116" Type="http://schemas.openxmlformats.org/officeDocument/2006/relationships/image" Target="media/image91.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6.png"/><Relationship Id="rId132" Type="http://schemas.openxmlformats.org/officeDocument/2006/relationships/footer" Target="footer3.xml"/><Relationship Id="rId15" Type="http://schemas.openxmlformats.org/officeDocument/2006/relationships/hyperlink" Target="https://sandbox.kie.org/" TargetMode="External"/><Relationship Id="rId36" Type="http://schemas.openxmlformats.org/officeDocument/2006/relationships/image" Target="media/image20.png"/><Relationship Id="rId57" Type="http://schemas.openxmlformats.org/officeDocument/2006/relationships/image" Target="media/image40.png"/><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hyperlink" Target="https://github.com/ncrowther/DMNBeyondTheBasics" TargetMode="External"/><Relationship Id="rId31" Type="http://schemas.microsoft.com/office/2016/09/relationships/commentsIds" Target="commentsIds.xml"/><Relationship Id="rId52" Type="http://schemas.openxmlformats.org/officeDocument/2006/relationships/image" Target="media/image36.png"/><Relationship Id="rId73" Type="http://schemas.openxmlformats.org/officeDocument/2006/relationships/image" Target="media/image54.png"/><Relationship Id="rId78" Type="http://schemas.openxmlformats.org/officeDocument/2006/relationships/image" Target="media/image59.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png"/><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5.png"/><Relationship Id="rId47" Type="http://schemas.openxmlformats.org/officeDocument/2006/relationships/image" Target="media/image31.png"/><Relationship Id="rId68" Type="http://schemas.openxmlformats.org/officeDocument/2006/relationships/image" Target="media/image50.png"/><Relationship Id="rId89" Type="http://schemas.openxmlformats.org/officeDocument/2006/relationships/hyperlink" Target="https://sandbox.kie.org/" TargetMode="External"/><Relationship Id="rId112" Type="http://schemas.openxmlformats.org/officeDocument/2006/relationships/image" Target="media/image87.png"/><Relationship Id="rId133"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3.xml.rels><?xml version="1.0" encoding="UTF-8" standalone="yes"?>
<Relationships xmlns="http://schemas.openxmlformats.org/package/2006/relationships"><Relationship Id="rId1" Type="http://schemas.openxmlformats.org/officeDocument/2006/relationships/image" Target="media/image10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45</TotalTime>
  <Pages>50</Pages>
  <Words>5070</Words>
  <Characters>28902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6</cp:revision>
  <cp:lastPrinted>2023-05-23T17:40:00Z</cp:lastPrinted>
  <dcterms:created xsi:type="dcterms:W3CDTF">2023-05-23T17:08:00Z</dcterms:created>
  <dcterms:modified xsi:type="dcterms:W3CDTF">2023-05-23T17:41:00Z</dcterms:modified>
</cp:coreProperties>
</file>