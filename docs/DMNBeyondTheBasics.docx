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2" w:name="_Hlk131156116"/>
      <w:r>
        <w:rPr>
          <w:noProof/>
        </w:rPr>
        <w:pict w14:anchorId="40A7529C">
          <v:rect id="Rectangle 9" o:spid="_x0000_s2050"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" fillcolor="#262626" strokecolor="#41719c"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59C40CE4"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w:t>
                  </w:r>
                  <w:ins w:id="3" w:author="Reinhold Engelbrecht" w:date="2023-05-10T11:10:00Z">
                    <w:r w:rsidR="00750A05">
                      <w:rPr>
                        <w:rFonts w:ascii="IBM Plex Sans Light" w:hAnsi="IBM Plex Sans Light"/>
                        <w:sz w:val="48"/>
                        <w:szCs w:val="48"/>
                        <w:lang w:val="fr-FR"/>
                      </w:rPr>
                      <w:t>a</w:t>
                    </w:r>
                  </w:ins>
                  <w:r>
                    <w:rPr>
                      <w:rFonts w:ascii="IBM Plex Sans Light" w:hAnsi="IBM Plex Sans Light"/>
                      <w:sz w:val="48"/>
                      <w:szCs w:val="48"/>
                      <w:lang w:val="fr-FR"/>
                    </w:rPr>
                    <w:t>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577945700" name="Picture 57794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355A704E" w14:textId="1DAA7B84" w:rsidR="00CB42FF" w:rsidRDefault="00AC0117" w:rsidP="00CB42FF">
      <w:pPr>
        <w:pStyle w:val="TOC1"/>
        <w:rPr>
          <w:ins w:id="4" w:author="Nigel Crowther1" w:date="2023-05-11T09:55:00Z"/>
          <w:rFonts w:eastAsiaTheme="minorEastAsia" w:cstheme="minorBidi"/>
          <w:noProof/>
          <w:sz w:val="22"/>
          <w:szCs w:val="22"/>
        </w:rPr>
      </w:pPr>
      <w:r w:rsidRPr="00545C83">
        <w:rPr>
          <w:rFonts w:eastAsia="Batang"/>
          <w:sz w:val="21"/>
          <w:szCs w:val="28"/>
          <w:lang w:eastAsia="en-US"/>
        </w:rPr>
        <w:fldChar w:fldCharType="begin"/>
      </w:r>
      <w:r w:rsidRPr="00545C83">
        <w:rPr>
          <w:rFonts w:eastAsia="Batang"/>
          <w:sz w:val="21"/>
          <w:szCs w:val="28"/>
          <w:lang w:eastAsia="en-US"/>
        </w:rPr>
        <w:instrText xml:space="preserve"> TOC \o "1-5" \h \z \u </w:instrText>
      </w:r>
      <w:r w:rsidRPr="00545C83">
        <w:rPr>
          <w:rFonts w:eastAsia="Batang"/>
          <w:sz w:val="21"/>
          <w:szCs w:val="28"/>
          <w:lang w:eastAsia="en-US"/>
        </w:rPr>
        <w:fldChar w:fldCharType="separate"/>
      </w:r>
      <w:ins w:id="5" w:author="Nigel Crowther1" w:date="2023-05-11T09:55:00Z">
        <w:r w:rsidR="00CB42FF" w:rsidRPr="00DE6CAD">
          <w:rPr>
            <w:rStyle w:val="Hyperlink"/>
            <w:noProof/>
          </w:rPr>
          <w:fldChar w:fldCharType="begin"/>
        </w:r>
        <w:r w:rsidR="00CB42FF" w:rsidRPr="00DE6CAD">
          <w:rPr>
            <w:rStyle w:val="Hyperlink"/>
            <w:noProof/>
          </w:rPr>
          <w:instrText xml:space="preserve"> </w:instrText>
        </w:r>
        <w:r w:rsidR="00CB42FF">
          <w:rPr>
            <w:noProof/>
          </w:rPr>
          <w:instrText>HYPERLINK \l "_Toc134691355"</w:instrText>
        </w:r>
        <w:r w:rsidR="00CB42FF" w:rsidRPr="00DE6CAD">
          <w:rPr>
            <w:rStyle w:val="Hyperlink"/>
            <w:noProof/>
          </w:rPr>
          <w:instrText xml:space="preserve"> </w:instrText>
        </w:r>
        <w:r w:rsidR="00CB42FF" w:rsidRPr="00DE6CAD">
          <w:rPr>
            <w:rStyle w:val="Hyperlink"/>
            <w:noProof/>
          </w:rPr>
        </w:r>
        <w:r w:rsidR="00CB42FF" w:rsidRPr="00DE6CAD">
          <w:rPr>
            <w:rStyle w:val="Hyperlink"/>
            <w:noProof/>
          </w:rPr>
          <w:fldChar w:fldCharType="separate"/>
        </w:r>
        <w:r w:rsidR="00CB42FF" w:rsidRPr="00DE6CAD">
          <w:rPr>
            <w:rStyle w:val="Hyperlink"/>
            <w:noProof/>
          </w:rPr>
          <w:t>1 Introduction</w:t>
        </w:r>
        <w:r w:rsidR="00CB42FF">
          <w:rPr>
            <w:noProof/>
            <w:webHidden/>
          </w:rPr>
          <w:tab/>
        </w:r>
        <w:r w:rsidR="00CB42FF">
          <w:rPr>
            <w:noProof/>
            <w:webHidden/>
          </w:rPr>
          <w:fldChar w:fldCharType="begin"/>
        </w:r>
        <w:r w:rsidR="00CB42FF">
          <w:rPr>
            <w:noProof/>
            <w:webHidden/>
          </w:rPr>
          <w:instrText xml:space="preserve"> PAGEREF _Toc134691355 \h </w:instrText>
        </w:r>
        <w:r w:rsidR="00CB42FF">
          <w:rPr>
            <w:noProof/>
            <w:webHidden/>
          </w:rPr>
        </w:r>
      </w:ins>
      <w:r w:rsidR="00CB42FF">
        <w:rPr>
          <w:noProof/>
          <w:webHidden/>
        </w:rPr>
        <w:fldChar w:fldCharType="separate"/>
      </w:r>
      <w:ins w:id="6" w:author="Nigel Crowther1" w:date="2023-05-11T09:55:00Z">
        <w:r w:rsidR="00CB42FF">
          <w:rPr>
            <w:noProof/>
            <w:webHidden/>
          </w:rPr>
          <w:t>5</w:t>
        </w:r>
        <w:r w:rsidR="00CB42FF">
          <w:rPr>
            <w:noProof/>
            <w:webHidden/>
          </w:rPr>
          <w:fldChar w:fldCharType="end"/>
        </w:r>
        <w:r w:rsidR="00CB42FF" w:rsidRPr="00DE6CAD">
          <w:rPr>
            <w:rStyle w:val="Hyperlink"/>
            <w:noProof/>
          </w:rPr>
          <w:fldChar w:fldCharType="end"/>
        </w:r>
      </w:ins>
    </w:p>
    <w:p w14:paraId="6993300F" w14:textId="33A3F929" w:rsidR="00CB42FF" w:rsidRDefault="00CB42FF" w:rsidP="00CB42FF">
      <w:pPr>
        <w:pStyle w:val="TOC1"/>
        <w:rPr>
          <w:ins w:id="7" w:author="Nigel Crowther1" w:date="2023-05-11T09:55:00Z"/>
          <w:rFonts w:eastAsiaTheme="minorEastAsia" w:cstheme="minorBidi"/>
          <w:noProof/>
          <w:sz w:val="22"/>
          <w:szCs w:val="22"/>
        </w:rPr>
      </w:pPr>
      <w:ins w:id="8"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"_Toc134691356"</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2 Prerequisites</w:t>
        </w:r>
        <w:r>
          <w:rPr>
            <w:noProof/>
            <w:webHidden/>
          </w:rPr>
          <w:tab/>
        </w:r>
        <w:r>
          <w:rPr>
            <w:noProof/>
            <w:webHidden/>
          </w:rPr>
          <w:fldChar w:fldCharType="begin"/>
        </w:r>
        <w:r>
          <w:rPr>
            <w:noProof/>
            <w:webHidden/>
          </w:rPr>
          <w:instrText xml:space="preserve"> PAGEREF _Toc134691356 \h </w:instrText>
        </w:r>
        <w:r>
          <w:rPr>
            <w:noProof/>
            <w:webHidden/>
          </w:rPr>
        </w:r>
      </w:ins>
      <w:r>
        <w:rPr>
          <w:noProof/>
          <w:webHidden/>
        </w:rPr>
        <w:fldChar w:fldCharType="separate"/>
      </w:r>
      <w:ins w:id="9" w:author="Nigel Crowther1" w:date="2023-05-11T09:55:00Z">
        <w:r>
          <w:rPr>
            <w:noProof/>
            <w:webHidden/>
          </w:rPr>
          <w:t>6</w:t>
        </w:r>
        <w:r>
          <w:rPr>
            <w:noProof/>
            <w:webHidden/>
          </w:rPr>
          <w:fldChar w:fldCharType="end"/>
        </w:r>
        <w:r w:rsidRPr="00DE6CAD">
          <w:rPr>
            <w:rStyle w:val="Hyperlink"/>
            <w:noProof/>
          </w:rPr>
          <w:fldChar w:fldCharType="end"/>
        </w:r>
      </w:ins>
    </w:p>
    <w:p w14:paraId="4EA7937A" w14:textId="2C0CA3C8" w:rsidR="00CB42FF" w:rsidRDefault="00CB42FF" w:rsidP="00CB42FF">
      <w:pPr>
        <w:pStyle w:val="TOC1"/>
        <w:rPr>
          <w:ins w:id="10" w:author="Nigel Crowther1" w:date="2023-05-11T09:55:00Z"/>
          <w:rFonts w:eastAsiaTheme="minorEastAsia" w:cstheme="minorBidi"/>
          <w:noProof/>
          <w:sz w:val="22"/>
          <w:szCs w:val="22"/>
        </w:rPr>
      </w:pPr>
      <w:ins w:id="11"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"_Toc134691357"</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1 - Data Types</w:t>
        </w:r>
        <w:r>
          <w:rPr>
            <w:noProof/>
            <w:webHidden/>
          </w:rPr>
          <w:tab/>
        </w:r>
        <w:r>
          <w:rPr>
            <w:noProof/>
            <w:webHidden/>
          </w:rPr>
          <w:fldChar w:fldCharType="begin"/>
        </w:r>
        <w:r>
          <w:rPr>
            <w:noProof/>
            <w:webHidden/>
          </w:rPr>
          <w:instrText xml:space="preserve"> PAGEREF _Toc134691357 \h </w:instrText>
        </w:r>
        <w:r>
          <w:rPr>
            <w:noProof/>
            <w:webHidden/>
          </w:rPr>
        </w:r>
      </w:ins>
      <w:r>
        <w:rPr>
          <w:noProof/>
          <w:webHidden/>
        </w:rPr>
        <w:fldChar w:fldCharType="separate"/>
      </w:r>
      <w:ins w:id="12" w:author="Nigel Crowther1" w:date="2023-05-11T09:55:00Z">
        <w:r>
          <w:rPr>
            <w:noProof/>
            <w:webHidden/>
          </w:rPr>
          <w:t>7</w:t>
        </w:r>
        <w:r>
          <w:rPr>
            <w:noProof/>
            <w:webHidden/>
          </w:rPr>
          <w:fldChar w:fldCharType="end"/>
        </w:r>
        <w:r w:rsidRPr="00DE6CAD">
          <w:rPr>
            <w:rStyle w:val="Hyperlink"/>
            <w:noProof/>
          </w:rPr>
          <w:fldChar w:fldCharType="end"/>
        </w:r>
      </w:ins>
    </w:p>
    <w:p w14:paraId="0DD19BF8" w14:textId="1B28FB45" w:rsidR="00CB42FF" w:rsidRDefault="00CB42FF" w:rsidP="00CB42FF">
      <w:pPr>
        <w:pStyle w:val="TOC1"/>
        <w:rPr>
          <w:ins w:id="13" w:author="Nigel Crowther1" w:date="2023-05-11T09:55:00Z"/>
          <w:rFonts w:eastAsiaTheme="minorEastAsia" w:cstheme="minorBidi"/>
          <w:b w:val="0"/>
          <w:bCs w:val="0"/>
          <w:noProof/>
        </w:rPr>
        <w:pPrChange w:id="14" w:author="Nigel Crowther1" w:date="2023-05-11T09:55:00Z">
          <w:pPr>
            <w:pStyle w:val="TOC2"/>
          </w:pPr>
        </w:pPrChange>
      </w:pPr>
      <w:ins w:id="15"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"_Toc134691358"</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_Toc134691358 \h </w:instrText>
        </w:r>
        <w:r>
          <w:rPr>
            <w:noProof/>
            <w:webHidden/>
          </w:rPr>
        </w:r>
      </w:ins>
      <w:r>
        <w:rPr>
          <w:noProof/>
          <w:webHidden/>
        </w:rPr>
        <w:fldChar w:fldCharType="separate"/>
      </w:r>
      <w:ins w:id="16" w:author="Nigel Crowther1" w:date="2023-05-11T09:55:00Z">
        <w:r>
          <w:rPr>
            <w:noProof/>
            <w:webHidden/>
          </w:rPr>
          <w:t>7</w:t>
        </w:r>
        <w:r>
          <w:rPr>
            <w:noProof/>
            <w:webHidden/>
          </w:rPr>
          <w:fldChar w:fldCharType="end"/>
        </w:r>
        <w:r w:rsidRPr="00DE6CAD">
          <w:rPr>
            <w:rStyle w:val="Hyperlink"/>
            <w:noProof/>
          </w:rPr>
          <w:fldChar w:fldCharType="end"/>
        </w:r>
      </w:ins>
    </w:p>
    <w:p w14:paraId="3D593B1B" w14:textId="0F9CB54C" w:rsidR="00CB42FF" w:rsidRDefault="00CB42FF" w:rsidP="00CB42FF">
      <w:pPr>
        <w:pStyle w:val="TOC1"/>
        <w:rPr>
          <w:ins w:id="17" w:author="Nigel Crowther1" w:date="2023-05-11T09:55:00Z"/>
          <w:rFonts w:eastAsiaTheme="minorEastAsia" w:cstheme="minorBidi"/>
          <w:b w:val="0"/>
          <w:bCs w:val="0"/>
          <w:noProof/>
        </w:rPr>
        <w:pPrChange w:id="18" w:author="Nigel Crowther1" w:date="2023-05-11T09:55:00Z">
          <w:pPr>
            <w:pStyle w:val="TOC2"/>
          </w:pPr>
        </w:pPrChange>
      </w:pPr>
      <w:ins w:id="19"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"_Toc134691359"</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_Toc134691359 \h </w:instrText>
        </w:r>
        <w:r>
          <w:rPr>
            <w:noProof/>
            <w:webHidden/>
          </w:rPr>
        </w:r>
      </w:ins>
      <w:r>
        <w:rPr>
          <w:noProof/>
          <w:webHidden/>
        </w:rPr>
        <w:fldChar w:fldCharType="separate"/>
      </w:r>
      <w:ins w:id="20" w:author="Nigel Crowther1" w:date="2023-05-11T09:55:00Z">
        <w:r>
          <w:rPr>
            <w:noProof/>
            <w:webHidden/>
          </w:rPr>
          <w:t>8</w:t>
        </w:r>
        <w:r>
          <w:rPr>
            <w:noProof/>
            <w:webHidden/>
          </w:rPr>
          <w:fldChar w:fldCharType="end"/>
        </w:r>
        <w:r w:rsidRPr="00DE6CAD">
          <w:rPr>
            <w:rStyle w:val="Hyperlink"/>
            <w:noProof/>
          </w:rPr>
          <w:fldChar w:fldCharType="end"/>
        </w:r>
      </w:ins>
    </w:p>
    <w:p w14:paraId="233D55A0" w14:textId="027AFCD9" w:rsidR="00CB42FF" w:rsidRDefault="00CB42FF" w:rsidP="00CB42FF">
      <w:pPr>
        <w:pStyle w:val="TOC1"/>
        <w:rPr>
          <w:ins w:id="21" w:author="Nigel Crowther1" w:date="2023-05-11T09:55:00Z"/>
          <w:rFonts w:eastAsiaTheme="minorEastAsia" w:cstheme="minorBidi"/>
          <w:b w:val="0"/>
          <w:bCs w:val="0"/>
          <w:noProof/>
        </w:rPr>
        <w:pPrChange w:id="22" w:author="Nigel Crowther1" w:date="2023-05-11T09:55:00Z">
          <w:pPr>
            <w:pStyle w:val="TOC2"/>
          </w:pPr>
        </w:pPrChange>
      </w:pPr>
      <w:ins w:id="23"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"_Toc134691360"</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Conclusion</w:t>
        </w:r>
        <w:r>
          <w:rPr>
            <w:noProof/>
            <w:webHidden/>
          </w:rPr>
          <w:tab/>
        </w:r>
        <w:r>
          <w:rPr>
            <w:noProof/>
            <w:webHidden/>
          </w:rPr>
          <w:fldChar w:fldCharType="begin"/>
        </w:r>
        <w:r>
          <w:rPr>
            <w:noProof/>
            <w:webHidden/>
          </w:rPr>
          <w:instrText xml:space="preserve"> PAGEREF _Toc134691360 \h </w:instrText>
        </w:r>
        <w:r>
          <w:rPr>
            <w:noProof/>
            <w:webHidden/>
          </w:rPr>
        </w:r>
      </w:ins>
      <w:r>
        <w:rPr>
          <w:noProof/>
          <w:webHidden/>
        </w:rPr>
        <w:fldChar w:fldCharType="separate"/>
      </w:r>
      <w:ins w:id="24" w:author="Nigel Crowther1" w:date="2023-05-11T09:55:00Z">
        <w:r>
          <w:rPr>
            <w:noProof/>
            <w:webHidden/>
          </w:rPr>
          <w:t>13</w:t>
        </w:r>
        <w:r>
          <w:rPr>
            <w:noProof/>
            <w:webHidden/>
          </w:rPr>
          <w:fldChar w:fldCharType="end"/>
        </w:r>
        <w:r w:rsidRPr="00DE6CAD">
          <w:rPr>
            <w:rStyle w:val="Hyperlink"/>
            <w:noProof/>
          </w:rPr>
          <w:fldChar w:fldCharType="end"/>
        </w:r>
      </w:ins>
    </w:p>
    <w:p w14:paraId="030A944D" w14:textId="5BF45BE0" w:rsidR="00CB42FF" w:rsidRDefault="00CB42FF" w:rsidP="00CB42FF">
      <w:pPr>
        <w:pStyle w:val="TOC1"/>
        <w:rPr>
          <w:ins w:id="25" w:author="Nigel Crowther1" w:date="2023-05-11T09:55:00Z"/>
          <w:rFonts w:eastAsiaTheme="minorEastAsia" w:cstheme="minorBidi"/>
          <w:noProof/>
          <w:sz w:val="22"/>
          <w:szCs w:val="22"/>
        </w:rPr>
      </w:pPr>
      <w:ins w:id="26"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"_Toc134691361"</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2 – The Divide and Conquer Pattern</w:t>
        </w:r>
        <w:r>
          <w:rPr>
            <w:noProof/>
            <w:webHidden/>
          </w:rPr>
          <w:tab/>
        </w:r>
        <w:r>
          <w:rPr>
            <w:noProof/>
            <w:webHidden/>
          </w:rPr>
          <w:fldChar w:fldCharType="begin"/>
        </w:r>
        <w:r>
          <w:rPr>
            <w:noProof/>
            <w:webHidden/>
          </w:rPr>
          <w:instrText xml:space="preserve"> PAGEREF _Toc134691361 \h </w:instrText>
        </w:r>
        <w:r>
          <w:rPr>
            <w:noProof/>
            <w:webHidden/>
          </w:rPr>
        </w:r>
      </w:ins>
      <w:r>
        <w:rPr>
          <w:noProof/>
          <w:webHidden/>
        </w:rPr>
        <w:fldChar w:fldCharType="separate"/>
      </w:r>
      <w:ins w:id="27" w:author="Nigel Crowther1" w:date="2023-05-11T09:55:00Z">
        <w:r>
          <w:rPr>
            <w:noProof/>
            <w:webHidden/>
          </w:rPr>
          <w:t>14</w:t>
        </w:r>
        <w:r>
          <w:rPr>
            <w:noProof/>
            <w:webHidden/>
          </w:rPr>
          <w:fldChar w:fldCharType="end"/>
        </w:r>
        <w:r w:rsidRPr="00DE6CAD">
          <w:rPr>
            <w:rStyle w:val="Hyperlink"/>
            <w:noProof/>
          </w:rPr>
          <w:fldChar w:fldCharType="end"/>
        </w:r>
      </w:ins>
    </w:p>
    <w:p w14:paraId="47E7F1CA" w14:textId="4D2253C2" w:rsidR="00CB42FF" w:rsidRDefault="00CB42FF" w:rsidP="00CB42FF">
      <w:pPr>
        <w:pStyle w:val="TOC1"/>
        <w:rPr>
          <w:ins w:id="28" w:author="Nigel Crowther1" w:date="2023-05-11T09:55:00Z"/>
          <w:rFonts w:eastAsiaTheme="minorEastAsia" w:cstheme="minorBidi"/>
          <w:b w:val="0"/>
          <w:bCs w:val="0"/>
          <w:noProof/>
        </w:rPr>
        <w:pPrChange w:id="29" w:author="Nigel Crowther1" w:date="2023-05-11T09:55:00Z">
          <w:pPr>
            <w:pStyle w:val="TOC2"/>
          </w:pPr>
        </w:pPrChange>
      </w:pPr>
      <w:ins w:id="30"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"_Toc134691362"</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_Toc134691362 \h </w:instrText>
        </w:r>
        <w:r>
          <w:rPr>
            <w:noProof/>
            <w:webHidden/>
          </w:rPr>
        </w:r>
      </w:ins>
      <w:r>
        <w:rPr>
          <w:noProof/>
          <w:webHidden/>
        </w:rPr>
        <w:fldChar w:fldCharType="separate"/>
      </w:r>
      <w:ins w:id="31" w:author="Nigel Crowther1" w:date="2023-05-11T09:55:00Z">
        <w:r>
          <w:rPr>
            <w:noProof/>
            <w:webHidden/>
          </w:rPr>
          <w:t>14</w:t>
        </w:r>
        <w:r>
          <w:rPr>
            <w:noProof/>
            <w:webHidden/>
          </w:rPr>
          <w:fldChar w:fldCharType="end"/>
        </w:r>
        <w:r w:rsidRPr="00DE6CAD">
          <w:rPr>
            <w:rStyle w:val="Hyperlink"/>
            <w:noProof/>
          </w:rPr>
          <w:fldChar w:fldCharType="end"/>
        </w:r>
      </w:ins>
    </w:p>
    <w:p w14:paraId="2833A57B" w14:textId="76EC080E" w:rsidR="00CB42FF" w:rsidRDefault="00CB42FF" w:rsidP="00CB42FF">
      <w:pPr>
        <w:pStyle w:val="TOC1"/>
        <w:rPr>
          <w:ins w:id="32" w:author="Nigel Crowther1" w:date="2023-05-11T09:55:00Z"/>
          <w:rFonts w:eastAsiaTheme="minorEastAsia" w:cstheme="minorBidi"/>
          <w:b w:val="0"/>
          <w:bCs w:val="0"/>
          <w:noProof/>
        </w:rPr>
        <w:pPrChange w:id="33" w:author="Nigel Crowther1" w:date="2023-05-11T09:55:00Z">
          <w:pPr>
            <w:pStyle w:val="TOC2"/>
          </w:pPr>
        </w:pPrChange>
      </w:pPr>
      <w:ins w:id="34"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"_Toc134691363"</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_Toc134691363 \h </w:instrText>
        </w:r>
        <w:r>
          <w:rPr>
            <w:noProof/>
            <w:webHidden/>
          </w:rPr>
        </w:r>
      </w:ins>
      <w:r>
        <w:rPr>
          <w:noProof/>
          <w:webHidden/>
        </w:rPr>
        <w:fldChar w:fldCharType="separate"/>
      </w:r>
      <w:ins w:id="35" w:author="Nigel Crowther1" w:date="2023-05-11T09:55:00Z">
        <w:r>
          <w:rPr>
            <w:noProof/>
            <w:webHidden/>
          </w:rPr>
          <w:t>14</w:t>
        </w:r>
        <w:r>
          <w:rPr>
            <w:noProof/>
            <w:webHidden/>
          </w:rPr>
          <w:fldChar w:fldCharType="end"/>
        </w:r>
        <w:r w:rsidRPr="00DE6CAD">
          <w:rPr>
            <w:rStyle w:val="Hyperlink"/>
            <w:noProof/>
          </w:rPr>
          <w:fldChar w:fldCharType="end"/>
        </w:r>
      </w:ins>
    </w:p>
    <w:p w14:paraId="60603B05" w14:textId="02A30B62" w:rsidR="00CB42FF" w:rsidRDefault="00CB42FF" w:rsidP="00CB42FF">
      <w:pPr>
        <w:pStyle w:val="TOC1"/>
        <w:rPr>
          <w:ins w:id="36" w:author="Nigel Crowther1" w:date="2023-05-11T09:55:00Z"/>
          <w:rFonts w:eastAsiaTheme="minorEastAsia" w:cstheme="minorBidi"/>
          <w:b w:val="0"/>
          <w:bCs w:val="0"/>
          <w:noProof/>
        </w:rPr>
        <w:pPrChange w:id="37" w:author="Nigel Crowther1" w:date="2023-05-11T09:55:00Z">
          <w:pPr>
            <w:pStyle w:val="TOC2"/>
          </w:pPr>
        </w:pPrChange>
      </w:pPr>
      <w:ins w:id="38"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"_Toc134691364"</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Conclusion</w:t>
        </w:r>
        <w:r>
          <w:rPr>
            <w:noProof/>
            <w:webHidden/>
          </w:rPr>
          <w:tab/>
        </w:r>
        <w:r>
          <w:rPr>
            <w:noProof/>
            <w:webHidden/>
          </w:rPr>
          <w:fldChar w:fldCharType="begin"/>
        </w:r>
        <w:r>
          <w:rPr>
            <w:noProof/>
            <w:webHidden/>
          </w:rPr>
          <w:instrText xml:space="preserve"> PAGEREF _Toc134691364 \h </w:instrText>
        </w:r>
        <w:r>
          <w:rPr>
            <w:noProof/>
            <w:webHidden/>
          </w:rPr>
        </w:r>
      </w:ins>
      <w:r>
        <w:rPr>
          <w:noProof/>
          <w:webHidden/>
        </w:rPr>
        <w:fldChar w:fldCharType="separate"/>
      </w:r>
      <w:ins w:id="39" w:author="Nigel Crowther1" w:date="2023-05-11T09:55:00Z">
        <w:r>
          <w:rPr>
            <w:noProof/>
            <w:webHidden/>
          </w:rPr>
          <w:t>20</w:t>
        </w:r>
        <w:r>
          <w:rPr>
            <w:noProof/>
            <w:webHidden/>
          </w:rPr>
          <w:fldChar w:fldCharType="end"/>
        </w:r>
        <w:r w:rsidRPr="00DE6CAD">
          <w:rPr>
            <w:rStyle w:val="Hyperlink"/>
            <w:noProof/>
          </w:rPr>
          <w:fldChar w:fldCharType="end"/>
        </w:r>
      </w:ins>
    </w:p>
    <w:p w14:paraId="66C518C3" w14:textId="1D0A0480" w:rsidR="00CB42FF" w:rsidRDefault="00CB42FF" w:rsidP="00CB42FF">
      <w:pPr>
        <w:pStyle w:val="TOC1"/>
        <w:rPr>
          <w:ins w:id="40" w:author="Nigel Crowther1" w:date="2023-05-11T09:55:00Z"/>
          <w:rFonts w:eastAsiaTheme="minorEastAsia" w:cstheme="minorBidi"/>
          <w:noProof/>
          <w:sz w:val="22"/>
          <w:szCs w:val="22"/>
        </w:rPr>
      </w:pPr>
      <w:ins w:id="41"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"_Toc134691365"</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3 – The Tiered Service Pattern</w:t>
        </w:r>
        <w:r>
          <w:rPr>
            <w:noProof/>
            <w:webHidden/>
          </w:rPr>
          <w:tab/>
        </w:r>
        <w:r>
          <w:rPr>
            <w:noProof/>
            <w:webHidden/>
          </w:rPr>
          <w:fldChar w:fldCharType="begin"/>
        </w:r>
        <w:r>
          <w:rPr>
            <w:noProof/>
            <w:webHidden/>
          </w:rPr>
          <w:instrText xml:space="preserve"> PAGEREF _Toc134691365 \h </w:instrText>
        </w:r>
        <w:r>
          <w:rPr>
            <w:noProof/>
            <w:webHidden/>
          </w:rPr>
        </w:r>
      </w:ins>
      <w:r>
        <w:rPr>
          <w:noProof/>
          <w:webHidden/>
        </w:rPr>
        <w:fldChar w:fldCharType="separate"/>
      </w:r>
      <w:ins w:id="42" w:author="Nigel Crowther1" w:date="2023-05-11T09:55:00Z">
        <w:r>
          <w:rPr>
            <w:noProof/>
            <w:webHidden/>
          </w:rPr>
          <w:t>21</w:t>
        </w:r>
        <w:r>
          <w:rPr>
            <w:noProof/>
            <w:webHidden/>
          </w:rPr>
          <w:fldChar w:fldCharType="end"/>
        </w:r>
        <w:r w:rsidRPr="00DE6CAD">
          <w:rPr>
            <w:rStyle w:val="Hyperlink"/>
            <w:noProof/>
          </w:rPr>
          <w:fldChar w:fldCharType="end"/>
        </w:r>
      </w:ins>
    </w:p>
    <w:p w14:paraId="3253EAE6" w14:textId="7FAA43E5" w:rsidR="00CB42FF" w:rsidRDefault="00CB42FF" w:rsidP="00CB42FF">
      <w:pPr>
        <w:pStyle w:val="TOC1"/>
        <w:rPr>
          <w:ins w:id="43" w:author="Nigel Crowther1" w:date="2023-05-11T09:55:00Z"/>
          <w:rFonts w:eastAsiaTheme="minorEastAsia" w:cstheme="minorBidi"/>
          <w:b w:val="0"/>
          <w:bCs w:val="0"/>
          <w:noProof/>
        </w:rPr>
        <w:pPrChange w:id="44" w:author="Nigel Crowther1" w:date="2023-05-11T09:55:00Z">
          <w:pPr>
            <w:pStyle w:val="TOC2"/>
          </w:pPr>
        </w:pPrChange>
      </w:pPr>
      <w:ins w:id="45"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"_Toc134691366"</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_Toc134691366 \h </w:instrText>
        </w:r>
        <w:r>
          <w:rPr>
            <w:noProof/>
            <w:webHidden/>
          </w:rPr>
        </w:r>
      </w:ins>
      <w:r>
        <w:rPr>
          <w:noProof/>
          <w:webHidden/>
        </w:rPr>
        <w:fldChar w:fldCharType="separate"/>
      </w:r>
      <w:ins w:id="46" w:author="Nigel Crowther1" w:date="2023-05-11T09:55:00Z">
        <w:r>
          <w:rPr>
            <w:noProof/>
            <w:webHidden/>
          </w:rPr>
          <w:t>21</w:t>
        </w:r>
        <w:r>
          <w:rPr>
            <w:noProof/>
            <w:webHidden/>
          </w:rPr>
          <w:fldChar w:fldCharType="end"/>
        </w:r>
        <w:r w:rsidRPr="00DE6CAD">
          <w:rPr>
            <w:rStyle w:val="Hyperlink"/>
            <w:noProof/>
          </w:rPr>
          <w:fldChar w:fldCharType="end"/>
        </w:r>
      </w:ins>
    </w:p>
    <w:p w14:paraId="58674F46" w14:textId="266771B0" w:rsidR="00CB42FF" w:rsidRDefault="00CB42FF" w:rsidP="00CB42FF">
      <w:pPr>
        <w:pStyle w:val="TOC1"/>
        <w:rPr>
          <w:ins w:id="47" w:author="Nigel Crowther1" w:date="2023-05-11T09:55:00Z"/>
          <w:rFonts w:eastAsiaTheme="minorEastAsia" w:cstheme="minorBidi"/>
          <w:b w:val="0"/>
          <w:bCs w:val="0"/>
          <w:noProof/>
        </w:rPr>
        <w:pPrChange w:id="48" w:author="Nigel Crowther1" w:date="2023-05-11T09:55:00Z">
          <w:pPr>
            <w:pStyle w:val="TOC2"/>
          </w:pPr>
        </w:pPrChange>
      </w:pPr>
      <w:ins w:id="49"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"_Toc134691367"</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_Toc134691367 \h </w:instrText>
        </w:r>
        <w:r>
          <w:rPr>
            <w:noProof/>
            <w:webHidden/>
          </w:rPr>
        </w:r>
      </w:ins>
      <w:r>
        <w:rPr>
          <w:noProof/>
          <w:webHidden/>
        </w:rPr>
        <w:fldChar w:fldCharType="separate"/>
      </w:r>
      <w:ins w:id="50" w:author="Nigel Crowther1" w:date="2023-05-11T09:55:00Z">
        <w:r>
          <w:rPr>
            <w:noProof/>
            <w:webHidden/>
          </w:rPr>
          <w:t>23</w:t>
        </w:r>
        <w:r>
          <w:rPr>
            <w:noProof/>
            <w:webHidden/>
          </w:rPr>
          <w:fldChar w:fldCharType="end"/>
        </w:r>
        <w:r w:rsidRPr="00DE6CAD">
          <w:rPr>
            <w:rStyle w:val="Hyperlink"/>
            <w:noProof/>
          </w:rPr>
          <w:fldChar w:fldCharType="end"/>
        </w:r>
      </w:ins>
    </w:p>
    <w:p w14:paraId="0E59027B" w14:textId="27A39881" w:rsidR="00CB42FF" w:rsidRDefault="00CB42FF" w:rsidP="00CB42FF">
      <w:pPr>
        <w:pStyle w:val="TOC1"/>
        <w:rPr>
          <w:ins w:id="51" w:author="Nigel Crowther1" w:date="2023-05-11T09:55:00Z"/>
          <w:rFonts w:eastAsiaTheme="minorEastAsia" w:cstheme="minorBidi"/>
          <w:b w:val="0"/>
          <w:bCs w:val="0"/>
          <w:noProof/>
        </w:rPr>
        <w:pPrChange w:id="52" w:author="Nigel Crowther1" w:date="2023-05-11T09:55:00Z">
          <w:pPr>
            <w:pStyle w:val="TOC2"/>
          </w:pPr>
        </w:pPrChange>
      </w:pPr>
      <w:ins w:id="53"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"_Toc134691368"</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Conclusion</w:t>
        </w:r>
        <w:r>
          <w:rPr>
            <w:noProof/>
            <w:webHidden/>
          </w:rPr>
          <w:tab/>
        </w:r>
        <w:r>
          <w:rPr>
            <w:noProof/>
            <w:webHidden/>
          </w:rPr>
          <w:fldChar w:fldCharType="begin"/>
        </w:r>
        <w:r>
          <w:rPr>
            <w:noProof/>
            <w:webHidden/>
          </w:rPr>
          <w:instrText xml:space="preserve"> PAGEREF _Toc134691368 \h </w:instrText>
        </w:r>
        <w:r>
          <w:rPr>
            <w:noProof/>
            <w:webHidden/>
          </w:rPr>
        </w:r>
      </w:ins>
      <w:r>
        <w:rPr>
          <w:noProof/>
          <w:webHidden/>
        </w:rPr>
        <w:fldChar w:fldCharType="separate"/>
      </w:r>
      <w:ins w:id="54" w:author="Nigel Crowther1" w:date="2023-05-11T09:55:00Z">
        <w:r>
          <w:rPr>
            <w:noProof/>
            <w:webHidden/>
          </w:rPr>
          <w:t>25</w:t>
        </w:r>
        <w:r>
          <w:rPr>
            <w:noProof/>
            <w:webHidden/>
          </w:rPr>
          <w:fldChar w:fldCharType="end"/>
        </w:r>
        <w:r w:rsidRPr="00DE6CAD">
          <w:rPr>
            <w:rStyle w:val="Hyperlink"/>
            <w:noProof/>
          </w:rPr>
          <w:fldChar w:fldCharType="end"/>
        </w:r>
      </w:ins>
    </w:p>
    <w:p w14:paraId="07C0D831" w14:textId="154748A5" w:rsidR="00CB42FF" w:rsidRDefault="00CB42FF" w:rsidP="00CB42FF">
      <w:pPr>
        <w:pStyle w:val="TOC1"/>
        <w:rPr>
          <w:ins w:id="55" w:author="Nigel Crowther1" w:date="2023-05-11T09:55:00Z"/>
          <w:rFonts w:eastAsiaTheme="minorEastAsia" w:cstheme="minorBidi"/>
          <w:noProof/>
          <w:sz w:val="22"/>
          <w:szCs w:val="22"/>
        </w:rPr>
      </w:pPr>
      <w:ins w:id="56"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"_Toc134691369"</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4 – The Index Pattern</w:t>
        </w:r>
        <w:r>
          <w:rPr>
            <w:noProof/>
            <w:webHidden/>
          </w:rPr>
          <w:tab/>
        </w:r>
        <w:r>
          <w:rPr>
            <w:noProof/>
            <w:webHidden/>
          </w:rPr>
          <w:fldChar w:fldCharType="begin"/>
        </w:r>
        <w:r>
          <w:rPr>
            <w:noProof/>
            <w:webHidden/>
          </w:rPr>
          <w:instrText xml:space="preserve"> PAGEREF _Toc134691369 \h </w:instrText>
        </w:r>
        <w:r>
          <w:rPr>
            <w:noProof/>
            <w:webHidden/>
          </w:rPr>
        </w:r>
      </w:ins>
      <w:r>
        <w:rPr>
          <w:noProof/>
          <w:webHidden/>
        </w:rPr>
        <w:fldChar w:fldCharType="separate"/>
      </w:r>
      <w:ins w:id="57" w:author="Nigel Crowther1" w:date="2023-05-11T09:55:00Z">
        <w:r>
          <w:rPr>
            <w:noProof/>
            <w:webHidden/>
          </w:rPr>
          <w:t>26</w:t>
        </w:r>
        <w:r>
          <w:rPr>
            <w:noProof/>
            <w:webHidden/>
          </w:rPr>
          <w:fldChar w:fldCharType="end"/>
        </w:r>
        <w:r w:rsidRPr="00DE6CAD">
          <w:rPr>
            <w:rStyle w:val="Hyperlink"/>
            <w:noProof/>
          </w:rPr>
          <w:fldChar w:fldCharType="end"/>
        </w:r>
      </w:ins>
    </w:p>
    <w:p w14:paraId="0C32896D" w14:textId="2D630A89" w:rsidR="00CB42FF" w:rsidRDefault="00CB42FF" w:rsidP="00CB42FF">
      <w:pPr>
        <w:pStyle w:val="TOC1"/>
        <w:rPr>
          <w:ins w:id="58" w:author="Nigel Crowther1" w:date="2023-05-11T09:55:00Z"/>
          <w:rFonts w:eastAsiaTheme="minorEastAsia" w:cstheme="minorBidi"/>
          <w:b w:val="0"/>
          <w:bCs w:val="0"/>
          <w:noProof/>
        </w:rPr>
        <w:pPrChange w:id="59" w:author="Nigel Crowther1" w:date="2023-05-11T09:55:00Z">
          <w:pPr>
            <w:pStyle w:val="TOC2"/>
          </w:pPr>
        </w:pPrChange>
      </w:pPr>
      <w:ins w:id="60"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"_Toc134691370"</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_Toc134691370 \h </w:instrText>
        </w:r>
        <w:r>
          <w:rPr>
            <w:noProof/>
            <w:webHidden/>
          </w:rPr>
        </w:r>
      </w:ins>
      <w:r>
        <w:rPr>
          <w:noProof/>
          <w:webHidden/>
        </w:rPr>
        <w:fldChar w:fldCharType="separate"/>
      </w:r>
      <w:ins w:id="61" w:author="Nigel Crowther1" w:date="2023-05-11T09:55:00Z">
        <w:r>
          <w:rPr>
            <w:noProof/>
            <w:webHidden/>
          </w:rPr>
          <w:t>26</w:t>
        </w:r>
        <w:r>
          <w:rPr>
            <w:noProof/>
            <w:webHidden/>
          </w:rPr>
          <w:fldChar w:fldCharType="end"/>
        </w:r>
        <w:r w:rsidRPr="00DE6CAD">
          <w:rPr>
            <w:rStyle w:val="Hyperlink"/>
            <w:noProof/>
          </w:rPr>
          <w:fldChar w:fldCharType="end"/>
        </w:r>
      </w:ins>
    </w:p>
    <w:p w14:paraId="09CEC1DD" w14:textId="2E19EBE4" w:rsidR="00CB42FF" w:rsidRDefault="00CB42FF" w:rsidP="00CB42FF">
      <w:pPr>
        <w:pStyle w:val="TOC1"/>
        <w:rPr>
          <w:ins w:id="62" w:author="Nigel Crowther1" w:date="2023-05-11T09:55:00Z"/>
          <w:rFonts w:eastAsiaTheme="minorEastAsia" w:cstheme="minorBidi"/>
          <w:b w:val="0"/>
          <w:bCs w:val="0"/>
          <w:noProof/>
        </w:rPr>
        <w:pPrChange w:id="63" w:author="Nigel Crowther1" w:date="2023-05-11T09:55:00Z">
          <w:pPr>
            <w:pStyle w:val="TOC2"/>
          </w:pPr>
        </w:pPrChange>
      </w:pPr>
      <w:ins w:id="64"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"_Toc134691371"</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_Toc134691371 \h </w:instrText>
        </w:r>
        <w:r>
          <w:rPr>
            <w:noProof/>
            <w:webHidden/>
          </w:rPr>
        </w:r>
      </w:ins>
      <w:r>
        <w:rPr>
          <w:noProof/>
          <w:webHidden/>
        </w:rPr>
        <w:fldChar w:fldCharType="separate"/>
      </w:r>
      <w:ins w:id="65" w:author="Nigel Crowther1" w:date="2023-05-11T09:55:00Z">
        <w:r>
          <w:rPr>
            <w:noProof/>
            <w:webHidden/>
          </w:rPr>
          <w:t>28</w:t>
        </w:r>
        <w:r>
          <w:rPr>
            <w:noProof/>
            <w:webHidden/>
          </w:rPr>
          <w:fldChar w:fldCharType="end"/>
        </w:r>
        <w:r w:rsidRPr="00DE6CAD">
          <w:rPr>
            <w:rStyle w:val="Hyperlink"/>
            <w:noProof/>
          </w:rPr>
          <w:fldChar w:fldCharType="end"/>
        </w:r>
      </w:ins>
    </w:p>
    <w:p w14:paraId="5BEFF5A7" w14:textId="4A9D2C4A" w:rsidR="00CB42FF" w:rsidRDefault="00CB42FF" w:rsidP="00CB42FF">
      <w:pPr>
        <w:pStyle w:val="TOC1"/>
        <w:rPr>
          <w:ins w:id="66" w:author="Nigel Crowther1" w:date="2023-05-11T09:55:00Z"/>
          <w:rFonts w:eastAsiaTheme="minorEastAsia" w:cstheme="minorBidi"/>
          <w:b w:val="0"/>
          <w:bCs w:val="0"/>
          <w:noProof/>
        </w:rPr>
        <w:pPrChange w:id="67" w:author="Nigel Crowther1" w:date="2023-05-11T09:55:00Z">
          <w:pPr>
            <w:pStyle w:val="TOC2"/>
          </w:pPr>
        </w:pPrChange>
      </w:pPr>
      <w:ins w:id="68"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"_Toc134691372"</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Conclusion</w:t>
        </w:r>
        <w:r>
          <w:rPr>
            <w:noProof/>
            <w:webHidden/>
          </w:rPr>
          <w:tab/>
        </w:r>
        <w:r>
          <w:rPr>
            <w:noProof/>
            <w:webHidden/>
          </w:rPr>
          <w:fldChar w:fldCharType="begin"/>
        </w:r>
        <w:r>
          <w:rPr>
            <w:noProof/>
            <w:webHidden/>
          </w:rPr>
          <w:instrText xml:space="preserve"> PAGEREF _Toc134691372 \h </w:instrText>
        </w:r>
        <w:r>
          <w:rPr>
            <w:noProof/>
            <w:webHidden/>
          </w:rPr>
        </w:r>
      </w:ins>
      <w:r>
        <w:rPr>
          <w:noProof/>
          <w:webHidden/>
        </w:rPr>
        <w:fldChar w:fldCharType="separate"/>
      </w:r>
      <w:ins w:id="69" w:author="Nigel Crowther1" w:date="2023-05-11T09:55:00Z">
        <w:r>
          <w:rPr>
            <w:noProof/>
            <w:webHidden/>
          </w:rPr>
          <w:t>32</w:t>
        </w:r>
        <w:r>
          <w:rPr>
            <w:noProof/>
            <w:webHidden/>
          </w:rPr>
          <w:fldChar w:fldCharType="end"/>
        </w:r>
        <w:r w:rsidRPr="00DE6CAD">
          <w:rPr>
            <w:rStyle w:val="Hyperlink"/>
            <w:noProof/>
          </w:rPr>
          <w:fldChar w:fldCharType="end"/>
        </w:r>
      </w:ins>
    </w:p>
    <w:p w14:paraId="1FAFF49E" w14:textId="554BBD0D" w:rsidR="00CB42FF" w:rsidRDefault="00CB42FF" w:rsidP="00CB42FF">
      <w:pPr>
        <w:pStyle w:val="TOC1"/>
        <w:rPr>
          <w:ins w:id="70" w:author="Nigel Crowther1" w:date="2023-05-11T09:55:00Z"/>
          <w:rFonts w:eastAsiaTheme="minorEastAsia" w:cstheme="minorBidi"/>
          <w:noProof/>
          <w:sz w:val="22"/>
          <w:szCs w:val="22"/>
        </w:rPr>
      </w:pPr>
      <w:ins w:id="71"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"_Toc134691373"</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5 - Hit Policies</w:t>
        </w:r>
        <w:r>
          <w:rPr>
            <w:noProof/>
            <w:webHidden/>
          </w:rPr>
          <w:tab/>
        </w:r>
        <w:r>
          <w:rPr>
            <w:noProof/>
            <w:webHidden/>
          </w:rPr>
          <w:fldChar w:fldCharType="begin"/>
        </w:r>
        <w:r>
          <w:rPr>
            <w:noProof/>
            <w:webHidden/>
          </w:rPr>
          <w:instrText xml:space="preserve"> PAGEREF _Toc134691373 \h </w:instrText>
        </w:r>
        <w:r>
          <w:rPr>
            <w:noProof/>
            <w:webHidden/>
          </w:rPr>
        </w:r>
      </w:ins>
      <w:r>
        <w:rPr>
          <w:noProof/>
          <w:webHidden/>
        </w:rPr>
        <w:fldChar w:fldCharType="separate"/>
      </w:r>
      <w:ins w:id="72" w:author="Nigel Crowther1" w:date="2023-05-11T09:55:00Z">
        <w:r>
          <w:rPr>
            <w:noProof/>
            <w:webHidden/>
          </w:rPr>
          <w:t>33</w:t>
        </w:r>
        <w:r>
          <w:rPr>
            <w:noProof/>
            <w:webHidden/>
          </w:rPr>
          <w:fldChar w:fldCharType="end"/>
        </w:r>
        <w:r w:rsidRPr="00DE6CAD">
          <w:rPr>
            <w:rStyle w:val="Hyperlink"/>
            <w:noProof/>
          </w:rPr>
          <w:fldChar w:fldCharType="end"/>
        </w:r>
      </w:ins>
    </w:p>
    <w:p w14:paraId="3C4808EC" w14:textId="2CB95729" w:rsidR="00CB42FF" w:rsidRDefault="00CB42FF" w:rsidP="00CB42FF">
      <w:pPr>
        <w:pStyle w:val="TOC1"/>
        <w:rPr>
          <w:ins w:id="73" w:author="Nigel Crowther1" w:date="2023-05-11T09:55:00Z"/>
          <w:rFonts w:eastAsiaTheme="minorEastAsia" w:cstheme="minorBidi"/>
          <w:b w:val="0"/>
          <w:bCs w:val="0"/>
          <w:noProof/>
        </w:rPr>
        <w:pPrChange w:id="74" w:author="Nigel Crowther1" w:date="2023-05-11T09:55:00Z">
          <w:pPr>
            <w:pStyle w:val="TOC2"/>
          </w:pPr>
        </w:pPrChange>
      </w:pPr>
      <w:ins w:id="75"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"_Toc134691374"</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_Toc134691374 \h </w:instrText>
        </w:r>
        <w:r>
          <w:rPr>
            <w:noProof/>
            <w:webHidden/>
          </w:rPr>
        </w:r>
      </w:ins>
      <w:r>
        <w:rPr>
          <w:noProof/>
          <w:webHidden/>
        </w:rPr>
        <w:fldChar w:fldCharType="separate"/>
      </w:r>
      <w:ins w:id="76" w:author="Nigel Crowther1" w:date="2023-05-11T09:55:00Z">
        <w:r>
          <w:rPr>
            <w:noProof/>
            <w:webHidden/>
          </w:rPr>
          <w:t>33</w:t>
        </w:r>
        <w:r>
          <w:rPr>
            <w:noProof/>
            <w:webHidden/>
          </w:rPr>
          <w:fldChar w:fldCharType="end"/>
        </w:r>
        <w:r w:rsidRPr="00DE6CAD">
          <w:rPr>
            <w:rStyle w:val="Hyperlink"/>
            <w:noProof/>
          </w:rPr>
          <w:fldChar w:fldCharType="end"/>
        </w:r>
      </w:ins>
    </w:p>
    <w:p w14:paraId="328B1010" w14:textId="03FE905F" w:rsidR="00CB42FF" w:rsidRDefault="00CB42FF" w:rsidP="00CB42FF">
      <w:pPr>
        <w:pStyle w:val="TOC1"/>
        <w:rPr>
          <w:ins w:id="77" w:author="Nigel Crowther1" w:date="2023-05-11T09:55:00Z"/>
          <w:rFonts w:eastAsiaTheme="minorEastAsia" w:cstheme="minorBidi"/>
          <w:b w:val="0"/>
          <w:bCs w:val="0"/>
          <w:noProof/>
        </w:rPr>
        <w:pPrChange w:id="78" w:author="Nigel Crowther1" w:date="2023-05-11T09:55:00Z">
          <w:pPr>
            <w:pStyle w:val="TOC2"/>
          </w:pPr>
        </w:pPrChange>
      </w:pPr>
      <w:ins w:id="79"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"_Toc134691375"</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_Toc134691375 \h </w:instrText>
        </w:r>
        <w:r>
          <w:rPr>
            <w:noProof/>
            <w:webHidden/>
          </w:rPr>
        </w:r>
      </w:ins>
      <w:r>
        <w:rPr>
          <w:noProof/>
          <w:webHidden/>
        </w:rPr>
        <w:fldChar w:fldCharType="separate"/>
      </w:r>
      <w:ins w:id="80" w:author="Nigel Crowther1" w:date="2023-05-11T09:55:00Z">
        <w:r>
          <w:rPr>
            <w:noProof/>
            <w:webHidden/>
          </w:rPr>
          <w:t>35</w:t>
        </w:r>
        <w:r>
          <w:rPr>
            <w:noProof/>
            <w:webHidden/>
          </w:rPr>
          <w:fldChar w:fldCharType="end"/>
        </w:r>
        <w:r w:rsidRPr="00DE6CAD">
          <w:rPr>
            <w:rStyle w:val="Hyperlink"/>
            <w:noProof/>
          </w:rPr>
          <w:fldChar w:fldCharType="end"/>
        </w:r>
      </w:ins>
    </w:p>
    <w:p w14:paraId="1BF416D9" w14:textId="5BE09421" w:rsidR="00CB42FF" w:rsidRDefault="00CB42FF" w:rsidP="00CB42FF">
      <w:pPr>
        <w:pStyle w:val="TOC1"/>
        <w:rPr>
          <w:ins w:id="81" w:author="Nigel Crowther1" w:date="2023-05-11T09:55:00Z"/>
          <w:rFonts w:eastAsiaTheme="minorEastAsia" w:cstheme="minorBidi"/>
          <w:noProof/>
          <w:sz w:val="22"/>
          <w:szCs w:val="22"/>
        </w:rPr>
        <w:pPrChange w:id="82" w:author="Nigel Crowther1" w:date="2023-05-11T09:55:00Z">
          <w:pPr>
            <w:pStyle w:val="TOC3"/>
            <w:tabs>
              <w:tab w:val="right" w:leader="dot" w:pos="9736"/>
            </w:tabs>
          </w:pPr>
        </w:pPrChange>
      </w:pPr>
      <w:ins w:id="83"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"_Toc134691376"</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Unique Policy</w:t>
        </w:r>
        <w:r>
          <w:rPr>
            <w:noProof/>
            <w:webHidden/>
          </w:rPr>
          <w:tab/>
        </w:r>
        <w:r>
          <w:rPr>
            <w:noProof/>
            <w:webHidden/>
          </w:rPr>
          <w:fldChar w:fldCharType="begin"/>
        </w:r>
        <w:r>
          <w:rPr>
            <w:noProof/>
            <w:webHidden/>
          </w:rPr>
          <w:instrText xml:space="preserve"> PAGEREF _Toc134691376 \h </w:instrText>
        </w:r>
        <w:r>
          <w:rPr>
            <w:noProof/>
            <w:webHidden/>
          </w:rPr>
        </w:r>
      </w:ins>
      <w:r>
        <w:rPr>
          <w:noProof/>
          <w:webHidden/>
        </w:rPr>
        <w:fldChar w:fldCharType="separate"/>
      </w:r>
      <w:ins w:id="84" w:author="Nigel Crowther1" w:date="2023-05-11T09:55:00Z">
        <w:r>
          <w:rPr>
            <w:noProof/>
            <w:webHidden/>
          </w:rPr>
          <w:t>35</w:t>
        </w:r>
        <w:r>
          <w:rPr>
            <w:noProof/>
            <w:webHidden/>
          </w:rPr>
          <w:fldChar w:fldCharType="end"/>
        </w:r>
        <w:r w:rsidRPr="00DE6CAD">
          <w:rPr>
            <w:rStyle w:val="Hyperlink"/>
            <w:noProof/>
          </w:rPr>
          <w:fldChar w:fldCharType="end"/>
        </w:r>
      </w:ins>
    </w:p>
    <w:p w14:paraId="7E1D3EEC" w14:textId="397EA328" w:rsidR="00CB42FF" w:rsidRDefault="00CB42FF" w:rsidP="00CB42FF">
      <w:pPr>
        <w:pStyle w:val="TOC1"/>
        <w:rPr>
          <w:ins w:id="85" w:author="Nigel Crowther1" w:date="2023-05-11T09:55:00Z"/>
          <w:rFonts w:eastAsiaTheme="minorEastAsia" w:cstheme="minorBidi"/>
          <w:noProof/>
          <w:sz w:val="22"/>
          <w:szCs w:val="22"/>
        </w:rPr>
        <w:pPrChange w:id="86" w:author="Nigel Crowther1" w:date="2023-05-11T09:55:00Z">
          <w:pPr>
            <w:pStyle w:val="TOC3"/>
            <w:tabs>
              <w:tab w:val="right" w:leader="dot" w:pos="9736"/>
            </w:tabs>
          </w:pPr>
        </w:pPrChange>
      </w:pPr>
      <w:ins w:id="87"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"_Toc134691377"</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Any Policy</w:t>
        </w:r>
        <w:r>
          <w:rPr>
            <w:noProof/>
            <w:webHidden/>
          </w:rPr>
          <w:tab/>
        </w:r>
        <w:r>
          <w:rPr>
            <w:noProof/>
            <w:webHidden/>
          </w:rPr>
          <w:fldChar w:fldCharType="begin"/>
        </w:r>
        <w:r>
          <w:rPr>
            <w:noProof/>
            <w:webHidden/>
          </w:rPr>
          <w:instrText xml:space="preserve"> PAGEREF _Toc134691377 \h </w:instrText>
        </w:r>
        <w:r>
          <w:rPr>
            <w:noProof/>
            <w:webHidden/>
          </w:rPr>
        </w:r>
      </w:ins>
      <w:r>
        <w:rPr>
          <w:noProof/>
          <w:webHidden/>
        </w:rPr>
        <w:fldChar w:fldCharType="separate"/>
      </w:r>
      <w:ins w:id="88" w:author="Nigel Crowther1" w:date="2023-05-11T09:55:00Z">
        <w:r>
          <w:rPr>
            <w:noProof/>
            <w:webHidden/>
          </w:rPr>
          <w:t>38</w:t>
        </w:r>
        <w:r>
          <w:rPr>
            <w:noProof/>
            <w:webHidden/>
          </w:rPr>
          <w:fldChar w:fldCharType="end"/>
        </w:r>
        <w:r w:rsidRPr="00DE6CAD">
          <w:rPr>
            <w:rStyle w:val="Hyperlink"/>
            <w:noProof/>
          </w:rPr>
          <w:fldChar w:fldCharType="end"/>
        </w:r>
      </w:ins>
    </w:p>
    <w:p w14:paraId="4303D780" w14:textId="5C6EC1C2" w:rsidR="00CB42FF" w:rsidRDefault="00CB42FF" w:rsidP="00CB42FF">
      <w:pPr>
        <w:pStyle w:val="TOC1"/>
        <w:rPr>
          <w:ins w:id="89" w:author="Nigel Crowther1" w:date="2023-05-11T09:55:00Z"/>
          <w:rFonts w:eastAsiaTheme="minorEastAsia" w:cstheme="minorBidi"/>
          <w:noProof/>
          <w:sz w:val="22"/>
          <w:szCs w:val="22"/>
        </w:rPr>
        <w:pPrChange w:id="90" w:author="Nigel Crowther1" w:date="2023-05-11T09:55:00Z">
          <w:pPr>
            <w:pStyle w:val="TOC3"/>
            <w:tabs>
              <w:tab w:val="right" w:leader="dot" w:pos="9736"/>
            </w:tabs>
          </w:pPr>
        </w:pPrChange>
      </w:pPr>
      <w:ins w:id="91"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"_Toc134691378"</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First Policy</w:t>
        </w:r>
        <w:r>
          <w:rPr>
            <w:noProof/>
            <w:webHidden/>
          </w:rPr>
          <w:tab/>
        </w:r>
        <w:r>
          <w:rPr>
            <w:noProof/>
            <w:webHidden/>
          </w:rPr>
          <w:fldChar w:fldCharType="begin"/>
        </w:r>
        <w:r>
          <w:rPr>
            <w:noProof/>
            <w:webHidden/>
          </w:rPr>
          <w:instrText xml:space="preserve"> PAGEREF _Toc134691378 \h </w:instrText>
        </w:r>
        <w:r>
          <w:rPr>
            <w:noProof/>
            <w:webHidden/>
          </w:rPr>
        </w:r>
      </w:ins>
      <w:r>
        <w:rPr>
          <w:noProof/>
          <w:webHidden/>
        </w:rPr>
        <w:fldChar w:fldCharType="separate"/>
      </w:r>
      <w:ins w:id="92" w:author="Nigel Crowther1" w:date="2023-05-11T09:55:00Z">
        <w:r>
          <w:rPr>
            <w:noProof/>
            <w:webHidden/>
          </w:rPr>
          <w:t>40</w:t>
        </w:r>
        <w:r>
          <w:rPr>
            <w:noProof/>
            <w:webHidden/>
          </w:rPr>
          <w:fldChar w:fldCharType="end"/>
        </w:r>
        <w:r w:rsidRPr="00DE6CAD">
          <w:rPr>
            <w:rStyle w:val="Hyperlink"/>
            <w:noProof/>
          </w:rPr>
          <w:fldChar w:fldCharType="end"/>
        </w:r>
      </w:ins>
    </w:p>
    <w:p w14:paraId="056F1568" w14:textId="0B0C3D43" w:rsidR="00CB42FF" w:rsidRDefault="00CB42FF" w:rsidP="00CB42FF">
      <w:pPr>
        <w:pStyle w:val="TOC1"/>
        <w:rPr>
          <w:ins w:id="93" w:author="Nigel Crowther1" w:date="2023-05-11T09:55:00Z"/>
          <w:rFonts w:eastAsiaTheme="minorEastAsia" w:cstheme="minorBidi"/>
          <w:noProof/>
          <w:sz w:val="22"/>
          <w:szCs w:val="22"/>
        </w:rPr>
        <w:pPrChange w:id="94" w:author="Nigel Crowther1" w:date="2023-05-11T09:55:00Z">
          <w:pPr>
            <w:pStyle w:val="TOC3"/>
            <w:tabs>
              <w:tab w:val="right" w:leader="dot" w:pos="9736"/>
            </w:tabs>
          </w:pPr>
        </w:pPrChange>
      </w:pPr>
      <w:ins w:id="95"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"_Toc134691379"</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String Collection policy</w:t>
        </w:r>
        <w:r>
          <w:rPr>
            <w:noProof/>
            <w:webHidden/>
          </w:rPr>
          <w:tab/>
        </w:r>
        <w:r>
          <w:rPr>
            <w:noProof/>
            <w:webHidden/>
          </w:rPr>
          <w:fldChar w:fldCharType="begin"/>
        </w:r>
        <w:r>
          <w:rPr>
            <w:noProof/>
            <w:webHidden/>
          </w:rPr>
          <w:instrText xml:space="preserve"> PAGEREF _Toc134691379 \h </w:instrText>
        </w:r>
        <w:r>
          <w:rPr>
            <w:noProof/>
            <w:webHidden/>
          </w:rPr>
        </w:r>
      </w:ins>
      <w:r>
        <w:rPr>
          <w:noProof/>
          <w:webHidden/>
        </w:rPr>
        <w:fldChar w:fldCharType="separate"/>
      </w:r>
      <w:ins w:id="96" w:author="Nigel Crowther1" w:date="2023-05-11T09:55:00Z">
        <w:r>
          <w:rPr>
            <w:noProof/>
            <w:webHidden/>
          </w:rPr>
          <w:t>41</w:t>
        </w:r>
        <w:r>
          <w:rPr>
            <w:noProof/>
            <w:webHidden/>
          </w:rPr>
          <w:fldChar w:fldCharType="end"/>
        </w:r>
        <w:r w:rsidRPr="00DE6CAD">
          <w:rPr>
            <w:rStyle w:val="Hyperlink"/>
            <w:noProof/>
          </w:rPr>
          <w:fldChar w:fldCharType="end"/>
        </w:r>
      </w:ins>
    </w:p>
    <w:p w14:paraId="1194EA56" w14:textId="6572B2A0" w:rsidR="00CB42FF" w:rsidRDefault="00CB42FF" w:rsidP="00CB42FF">
      <w:pPr>
        <w:pStyle w:val="TOC1"/>
        <w:rPr>
          <w:ins w:id="97" w:author="Nigel Crowther1" w:date="2023-05-11T09:55:00Z"/>
          <w:rFonts w:eastAsiaTheme="minorEastAsia" w:cstheme="minorBidi"/>
          <w:noProof/>
          <w:sz w:val="22"/>
          <w:szCs w:val="22"/>
        </w:rPr>
        <w:pPrChange w:id="98" w:author="Nigel Crowther1" w:date="2023-05-11T09:55:00Z">
          <w:pPr>
            <w:pStyle w:val="TOC3"/>
            <w:tabs>
              <w:tab w:val="right" w:leader="dot" w:pos="9736"/>
            </w:tabs>
          </w:pPr>
        </w:pPrChange>
      </w:pPr>
      <w:ins w:id="99"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"_Toc134691380"</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Numeric Collection policy</w:t>
        </w:r>
        <w:r>
          <w:rPr>
            <w:noProof/>
            <w:webHidden/>
          </w:rPr>
          <w:tab/>
        </w:r>
        <w:r>
          <w:rPr>
            <w:noProof/>
            <w:webHidden/>
          </w:rPr>
          <w:fldChar w:fldCharType="begin"/>
        </w:r>
        <w:r>
          <w:rPr>
            <w:noProof/>
            <w:webHidden/>
          </w:rPr>
          <w:instrText xml:space="preserve"> PAGEREF _Toc134691380 \h </w:instrText>
        </w:r>
        <w:r>
          <w:rPr>
            <w:noProof/>
            <w:webHidden/>
          </w:rPr>
        </w:r>
      </w:ins>
      <w:r>
        <w:rPr>
          <w:noProof/>
          <w:webHidden/>
        </w:rPr>
        <w:fldChar w:fldCharType="separate"/>
      </w:r>
      <w:ins w:id="100" w:author="Nigel Crowther1" w:date="2023-05-11T09:55:00Z">
        <w:r>
          <w:rPr>
            <w:noProof/>
            <w:webHidden/>
          </w:rPr>
          <w:t>43</w:t>
        </w:r>
        <w:r>
          <w:rPr>
            <w:noProof/>
            <w:webHidden/>
          </w:rPr>
          <w:fldChar w:fldCharType="end"/>
        </w:r>
        <w:r w:rsidRPr="00DE6CAD">
          <w:rPr>
            <w:rStyle w:val="Hyperlink"/>
            <w:noProof/>
          </w:rPr>
          <w:fldChar w:fldCharType="end"/>
        </w:r>
      </w:ins>
    </w:p>
    <w:p w14:paraId="18EE9786" w14:textId="6D34BED3" w:rsidR="00CB42FF" w:rsidRDefault="00CB42FF" w:rsidP="00CB42FF">
      <w:pPr>
        <w:pStyle w:val="TOC1"/>
        <w:rPr>
          <w:ins w:id="101" w:author="Nigel Crowther1" w:date="2023-05-11T09:55:00Z"/>
          <w:rFonts w:eastAsiaTheme="minorEastAsia" w:cstheme="minorBidi"/>
          <w:b w:val="0"/>
          <w:bCs w:val="0"/>
          <w:noProof/>
        </w:rPr>
        <w:pPrChange w:id="102" w:author="Nigel Crowther1" w:date="2023-05-11T09:55:00Z">
          <w:pPr>
            <w:pStyle w:val="TOC2"/>
          </w:pPr>
        </w:pPrChange>
      </w:pPr>
      <w:ins w:id="103"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"_Toc134691381"</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Conclusion</w:t>
        </w:r>
        <w:r>
          <w:rPr>
            <w:noProof/>
            <w:webHidden/>
          </w:rPr>
          <w:tab/>
        </w:r>
        <w:r>
          <w:rPr>
            <w:noProof/>
            <w:webHidden/>
          </w:rPr>
          <w:fldChar w:fldCharType="begin"/>
        </w:r>
        <w:r>
          <w:rPr>
            <w:noProof/>
            <w:webHidden/>
          </w:rPr>
          <w:instrText xml:space="preserve"> PAGEREF _Toc134691381 \h </w:instrText>
        </w:r>
        <w:r>
          <w:rPr>
            <w:noProof/>
            <w:webHidden/>
          </w:rPr>
        </w:r>
      </w:ins>
      <w:r>
        <w:rPr>
          <w:noProof/>
          <w:webHidden/>
        </w:rPr>
        <w:fldChar w:fldCharType="separate"/>
      </w:r>
      <w:ins w:id="104" w:author="Nigel Crowther1" w:date="2023-05-11T09:55:00Z">
        <w:r>
          <w:rPr>
            <w:noProof/>
            <w:webHidden/>
          </w:rPr>
          <w:t>44</w:t>
        </w:r>
        <w:r>
          <w:rPr>
            <w:noProof/>
            <w:webHidden/>
          </w:rPr>
          <w:fldChar w:fldCharType="end"/>
        </w:r>
        <w:r w:rsidRPr="00DE6CAD">
          <w:rPr>
            <w:rStyle w:val="Hyperlink"/>
            <w:noProof/>
          </w:rPr>
          <w:fldChar w:fldCharType="end"/>
        </w:r>
      </w:ins>
    </w:p>
    <w:p w14:paraId="14379E96" w14:textId="328F47EE" w:rsidR="00CB42FF" w:rsidRDefault="00CB42FF" w:rsidP="00CB42FF">
      <w:pPr>
        <w:pStyle w:val="TOC1"/>
        <w:rPr>
          <w:ins w:id="105" w:author="Nigel Crowther1" w:date="2023-05-11T09:55:00Z"/>
          <w:rFonts w:eastAsiaTheme="minorEastAsia" w:cstheme="minorBidi"/>
          <w:noProof/>
          <w:sz w:val="22"/>
          <w:szCs w:val="22"/>
        </w:rPr>
      </w:pPr>
      <w:ins w:id="106"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"_Toc134691382"</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Lab 6 - Advanced DMN</w:t>
        </w:r>
        <w:r>
          <w:rPr>
            <w:noProof/>
            <w:webHidden/>
          </w:rPr>
          <w:tab/>
        </w:r>
        <w:r>
          <w:rPr>
            <w:noProof/>
            <w:webHidden/>
          </w:rPr>
          <w:fldChar w:fldCharType="begin"/>
        </w:r>
        <w:r>
          <w:rPr>
            <w:noProof/>
            <w:webHidden/>
          </w:rPr>
          <w:instrText xml:space="preserve"> PAGEREF _Toc134691382 \h </w:instrText>
        </w:r>
        <w:r>
          <w:rPr>
            <w:noProof/>
            <w:webHidden/>
          </w:rPr>
        </w:r>
      </w:ins>
      <w:r>
        <w:rPr>
          <w:noProof/>
          <w:webHidden/>
        </w:rPr>
        <w:fldChar w:fldCharType="separate"/>
      </w:r>
      <w:ins w:id="107" w:author="Nigel Crowther1" w:date="2023-05-11T09:55:00Z">
        <w:r>
          <w:rPr>
            <w:noProof/>
            <w:webHidden/>
          </w:rPr>
          <w:t>45</w:t>
        </w:r>
        <w:r>
          <w:rPr>
            <w:noProof/>
            <w:webHidden/>
          </w:rPr>
          <w:fldChar w:fldCharType="end"/>
        </w:r>
        <w:r w:rsidRPr="00DE6CAD">
          <w:rPr>
            <w:rStyle w:val="Hyperlink"/>
            <w:noProof/>
          </w:rPr>
          <w:fldChar w:fldCharType="end"/>
        </w:r>
      </w:ins>
    </w:p>
    <w:p w14:paraId="34CBAF18" w14:textId="5C4D5C90" w:rsidR="00CB42FF" w:rsidRDefault="00CB42FF" w:rsidP="00CB42FF">
      <w:pPr>
        <w:pStyle w:val="TOC1"/>
        <w:rPr>
          <w:ins w:id="108" w:author="Nigel Crowther1" w:date="2023-05-11T09:55:00Z"/>
          <w:rFonts w:eastAsiaTheme="minorEastAsia" w:cstheme="minorBidi"/>
          <w:b w:val="0"/>
          <w:bCs w:val="0"/>
          <w:noProof/>
        </w:rPr>
        <w:pPrChange w:id="109" w:author="Nigel Crowther1" w:date="2023-05-11T09:55:00Z">
          <w:pPr>
            <w:pStyle w:val="TOC2"/>
          </w:pPr>
        </w:pPrChange>
      </w:pPr>
      <w:ins w:id="110"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"_Toc134691383"</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Introduction</w:t>
        </w:r>
        <w:r>
          <w:rPr>
            <w:noProof/>
            <w:webHidden/>
          </w:rPr>
          <w:tab/>
        </w:r>
        <w:r>
          <w:rPr>
            <w:noProof/>
            <w:webHidden/>
          </w:rPr>
          <w:fldChar w:fldCharType="begin"/>
        </w:r>
        <w:r>
          <w:rPr>
            <w:noProof/>
            <w:webHidden/>
          </w:rPr>
          <w:instrText xml:space="preserve"> PAGEREF _Toc134691383 \h </w:instrText>
        </w:r>
        <w:r>
          <w:rPr>
            <w:noProof/>
            <w:webHidden/>
          </w:rPr>
        </w:r>
      </w:ins>
      <w:r>
        <w:rPr>
          <w:noProof/>
          <w:webHidden/>
        </w:rPr>
        <w:fldChar w:fldCharType="separate"/>
      </w:r>
      <w:ins w:id="111" w:author="Nigel Crowther1" w:date="2023-05-11T09:55:00Z">
        <w:r>
          <w:rPr>
            <w:noProof/>
            <w:webHidden/>
          </w:rPr>
          <w:t>45</w:t>
        </w:r>
        <w:r>
          <w:rPr>
            <w:noProof/>
            <w:webHidden/>
          </w:rPr>
          <w:fldChar w:fldCharType="end"/>
        </w:r>
        <w:r w:rsidRPr="00DE6CAD">
          <w:rPr>
            <w:rStyle w:val="Hyperlink"/>
            <w:noProof/>
          </w:rPr>
          <w:fldChar w:fldCharType="end"/>
        </w:r>
      </w:ins>
    </w:p>
    <w:p w14:paraId="0508F3F4" w14:textId="7275AD56" w:rsidR="00CB42FF" w:rsidRDefault="00CB42FF" w:rsidP="00CB42FF">
      <w:pPr>
        <w:pStyle w:val="TOC1"/>
        <w:rPr>
          <w:ins w:id="112" w:author="Nigel Crowther1" w:date="2023-05-11T09:55:00Z"/>
          <w:rFonts w:eastAsiaTheme="minorEastAsia" w:cstheme="minorBidi"/>
          <w:b w:val="0"/>
          <w:bCs w:val="0"/>
          <w:noProof/>
        </w:rPr>
        <w:pPrChange w:id="113" w:author="Nigel Crowther1" w:date="2023-05-11T09:55:00Z">
          <w:pPr>
            <w:pStyle w:val="TOC2"/>
          </w:pPr>
        </w:pPrChange>
      </w:pPr>
      <w:ins w:id="114"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"_Toc134691384"</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Instructions</w:t>
        </w:r>
        <w:r>
          <w:rPr>
            <w:noProof/>
            <w:webHidden/>
          </w:rPr>
          <w:tab/>
        </w:r>
        <w:r>
          <w:rPr>
            <w:noProof/>
            <w:webHidden/>
          </w:rPr>
          <w:fldChar w:fldCharType="begin"/>
        </w:r>
        <w:r>
          <w:rPr>
            <w:noProof/>
            <w:webHidden/>
          </w:rPr>
          <w:instrText xml:space="preserve"> PAGEREF _Toc134691384 \h </w:instrText>
        </w:r>
        <w:r>
          <w:rPr>
            <w:noProof/>
            <w:webHidden/>
          </w:rPr>
        </w:r>
      </w:ins>
      <w:r>
        <w:rPr>
          <w:noProof/>
          <w:webHidden/>
        </w:rPr>
        <w:fldChar w:fldCharType="separate"/>
      </w:r>
      <w:ins w:id="115" w:author="Nigel Crowther1" w:date="2023-05-11T09:55:00Z">
        <w:r>
          <w:rPr>
            <w:noProof/>
            <w:webHidden/>
          </w:rPr>
          <w:t>45</w:t>
        </w:r>
        <w:r>
          <w:rPr>
            <w:noProof/>
            <w:webHidden/>
          </w:rPr>
          <w:fldChar w:fldCharType="end"/>
        </w:r>
        <w:r w:rsidRPr="00DE6CAD">
          <w:rPr>
            <w:rStyle w:val="Hyperlink"/>
            <w:noProof/>
          </w:rPr>
          <w:fldChar w:fldCharType="end"/>
        </w:r>
      </w:ins>
    </w:p>
    <w:p w14:paraId="43838F03" w14:textId="09E36DE9" w:rsidR="00CB42FF" w:rsidRDefault="00CB42FF" w:rsidP="00CB42FF">
      <w:pPr>
        <w:pStyle w:val="TOC1"/>
        <w:rPr>
          <w:ins w:id="116" w:author="Nigel Crowther1" w:date="2023-05-11T09:55:00Z"/>
          <w:rFonts w:eastAsiaTheme="minorEastAsia" w:cstheme="minorBidi"/>
          <w:noProof/>
          <w:sz w:val="22"/>
          <w:szCs w:val="22"/>
        </w:rPr>
        <w:pPrChange w:id="117" w:author="Nigel Crowther1" w:date="2023-05-11T09:55:00Z">
          <w:pPr>
            <w:pStyle w:val="TOC3"/>
            <w:tabs>
              <w:tab w:val="right" w:leader="dot" w:pos="9736"/>
            </w:tabs>
          </w:pPr>
        </w:pPrChange>
      </w:pPr>
      <w:ins w:id="118"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"_Toc134691385"</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A Quick Tour of the Flight Rebooking Service</w:t>
        </w:r>
        <w:r>
          <w:rPr>
            <w:noProof/>
            <w:webHidden/>
          </w:rPr>
          <w:tab/>
        </w:r>
        <w:r>
          <w:rPr>
            <w:noProof/>
            <w:webHidden/>
          </w:rPr>
          <w:fldChar w:fldCharType="begin"/>
        </w:r>
        <w:r>
          <w:rPr>
            <w:noProof/>
            <w:webHidden/>
          </w:rPr>
          <w:instrText xml:space="preserve"> PAGEREF _Toc134691385 \h </w:instrText>
        </w:r>
        <w:r>
          <w:rPr>
            <w:noProof/>
            <w:webHidden/>
          </w:rPr>
        </w:r>
      </w:ins>
      <w:r>
        <w:rPr>
          <w:noProof/>
          <w:webHidden/>
        </w:rPr>
        <w:fldChar w:fldCharType="separate"/>
      </w:r>
      <w:ins w:id="119" w:author="Nigel Crowther1" w:date="2023-05-11T09:55:00Z">
        <w:r>
          <w:rPr>
            <w:noProof/>
            <w:webHidden/>
          </w:rPr>
          <w:t>46</w:t>
        </w:r>
        <w:r>
          <w:rPr>
            <w:noProof/>
            <w:webHidden/>
          </w:rPr>
          <w:fldChar w:fldCharType="end"/>
        </w:r>
        <w:r w:rsidRPr="00DE6CAD">
          <w:rPr>
            <w:rStyle w:val="Hyperlink"/>
            <w:noProof/>
          </w:rPr>
          <w:fldChar w:fldCharType="end"/>
        </w:r>
      </w:ins>
    </w:p>
    <w:p w14:paraId="291248D9" w14:textId="042ADFF2" w:rsidR="00CB42FF" w:rsidRDefault="00CB42FF" w:rsidP="00CB42FF">
      <w:pPr>
        <w:pStyle w:val="TOC1"/>
        <w:rPr>
          <w:ins w:id="120" w:author="Nigel Crowther1" w:date="2023-05-11T09:55:00Z"/>
          <w:rFonts w:eastAsiaTheme="minorEastAsia" w:cstheme="minorBidi"/>
          <w:noProof/>
          <w:sz w:val="22"/>
          <w:szCs w:val="22"/>
        </w:rPr>
        <w:pPrChange w:id="121" w:author="Nigel Crowther1" w:date="2023-05-11T09:55:00Z">
          <w:pPr>
            <w:pStyle w:val="TOC3"/>
            <w:tabs>
              <w:tab w:val="right" w:leader="dot" w:pos="9736"/>
            </w:tabs>
          </w:pPr>
        </w:pPrChange>
      </w:pPr>
      <w:ins w:id="122"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"_Toc134691386"</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Extend the diagram</w:t>
        </w:r>
        <w:r>
          <w:rPr>
            <w:noProof/>
            <w:webHidden/>
          </w:rPr>
          <w:tab/>
        </w:r>
        <w:r>
          <w:rPr>
            <w:noProof/>
            <w:webHidden/>
          </w:rPr>
          <w:fldChar w:fldCharType="begin"/>
        </w:r>
        <w:r>
          <w:rPr>
            <w:noProof/>
            <w:webHidden/>
          </w:rPr>
          <w:instrText xml:space="preserve"> PAGEREF _Toc134691386 \h </w:instrText>
        </w:r>
        <w:r>
          <w:rPr>
            <w:noProof/>
            <w:webHidden/>
          </w:rPr>
        </w:r>
      </w:ins>
      <w:r>
        <w:rPr>
          <w:noProof/>
          <w:webHidden/>
        </w:rPr>
        <w:fldChar w:fldCharType="separate"/>
      </w:r>
      <w:ins w:id="123" w:author="Nigel Crowther1" w:date="2023-05-11T09:55:00Z">
        <w:r>
          <w:rPr>
            <w:noProof/>
            <w:webHidden/>
          </w:rPr>
          <w:t>51</w:t>
        </w:r>
        <w:r>
          <w:rPr>
            <w:noProof/>
            <w:webHidden/>
          </w:rPr>
          <w:fldChar w:fldCharType="end"/>
        </w:r>
        <w:r w:rsidRPr="00DE6CAD">
          <w:rPr>
            <w:rStyle w:val="Hyperlink"/>
            <w:noProof/>
          </w:rPr>
          <w:fldChar w:fldCharType="end"/>
        </w:r>
      </w:ins>
    </w:p>
    <w:p w14:paraId="3D816FBE" w14:textId="20FA0282" w:rsidR="00CB42FF" w:rsidRDefault="00CB42FF" w:rsidP="00CB42FF">
      <w:pPr>
        <w:pStyle w:val="TOC1"/>
        <w:rPr>
          <w:ins w:id="124" w:author="Nigel Crowther1" w:date="2023-05-11T09:55:00Z"/>
          <w:rFonts w:eastAsiaTheme="minorEastAsia" w:cstheme="minorBidi"/>
          <w:noProof/>
          <w:sz w:val="22"/>
          <w:szCs w:val="22"/>
        </w:rPr>
      </w:pPr>
      <w:ins w:id="125" w:author="Nigel Crowther1" w:date="2023-05-11T09:55:00Z">
        <w:r w:rsidRPr="00DE6CAD">
          <w:rPr>
            <w:rStyle w:val="Hyperlink"/>
            <w:noProof/>
          </w:rPr>
          <w:lastRenderedPageBreak/>
          <w:fldChar w:fldCharType="begin"/>
        </w:r>
        <w:r w:rsidRPr="00DE6CAD">
          <w:rPr>
            <w:rStyle w:val="Hyperlink"/>
            <w:noProof/>
          </w:rPr>
          <w:instrText xml:space="preserve"> </w:instrText>
        </w:r>
        <w:r>
          <w:rPr>
            <w:noProof/>
          </w:rPr>
          <w:instrText>HYPERLINK \l "_Toc134691387"</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3 Conclusion</w:t>
        </w:r>
        <w:r>
          <w:rPr>
            <w:noProof/>
            <w:webHidden/>
          </w:rPr>
          <w:tab/>
        </w:r>
        <w:r>
          <w:rPr>
            <w:noProof/>
            <w:webHidden/>
          </w:rPr>
          <w:fldChar w:fldCharType="begin"/>
        </w:r>
        <w:r>
          <w:rPr>
            <w:noProof/>
            <w:webHidden/>
          </w:rPr>
          <w:instrText xml:space="preserve"> PAGEREF _Toc134691387 \h </w:instrText>
        </w:r>
        <w:r>
          <w:rPr>
            <w:noProof/>
            <w:webHidden/>
          </w:rPr>
        </w:r>
      </w:ins>
      <w:r>
        <w:rPr>
          <w:noProof/>
          <w:webHidden/>
        </w:rPr>
        <w:fldChar w:fldCharType="separate"/>
      </w:r>
      <w:ins w:id="126" w:author="Nigel Crowther1" w:date="2023-05-11T09:55:00Z">
        <w:r>
          <w:rPr>
            <w:noProof/>
            <w:webHidden/>
          </w:rPr>
          <w:t>54</w:t>
        </w:r>
        <w:r>
          <w:rPr>
            <w:noProof/>
            <w:webHidden/>
          </w:rPr>
          <w:fldChar w:fldCharType="end"/>
        </w:r>
        <w:r w:rsidRPr="00DE6CAD">
          <w:rPr>
            <w:rStyle w:val="Hyperlink"/>
            <w:noProof/>
          </w:rPr>
          <w:fldChar w:fldCharType="end"/>
        </w:r>
      </w:ins>
    </w:p>
    <w:p w14:paraId="29A8ADBB" w14:textId="30022093" w:rsidR="00CB42FF" w:rsidRDefault="00CB42FF" w:rsidP="00CB42FF">
      <w:pPr>
        <w:pStyle w:val="TOC1"/>
        <w:rPr>
          <w:ins w:id="127" w:author="Nigel Crowther1" w:date="2023-05-11T09:55:00Z"/>
          <w:rFonts w:eastAsiaTheme="minorEastAsia" w:cstheme="minorBidi"/>
          <w:noProof/>
          <w:sz w:val="22"/>
          <w:szCs w:val="22"/>
        </w:rPr>
      </w:pPr>
      <w:ins w:id="128"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"_Toc134691388"</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4 Appendix A: Installing KIE Sandbox Extended Services</w:t>
        </w:r>
        <w:r>
          <w:rPr>
            <w:noProof/>
            <w:webHidden/>
          </w:rPr>
          <w:tab/>
        </w:r>
        <w:r>
          <w:rPr>
            <w:noProof/>
            <w:webHidden/>
          </w:rPr>
          <w:fldChar w:fldCharType="begin"/>
        </w:r>
        <w:r>
          <w:rPr>
            <w:noProof/>
            <w:webHidden/>
          </w:rPr>
          <w:instrText xml:space="preserve"> PAGEREF _Toc134691388 \h </w:instrText>
        </w:r>
        <w:r>
          <w:rPr>
            <w:noProof/>
            <w:webHidden/>
          </w:rPr>
        </w:r>
      </w:ins>
      <w:r>
        <w:rPr>
          <w:noProof/>
          <w:webHidden/>
        </w:rPr>
        <w:fldChar w:fldCharType="separate"/>
      </w:r>
      <w:ins w:id="129" w:author="Nigel Crowther1" w:date="2023-05-11T09:55:00Z">
        <w:r>
          <w:rPr>
            <w:noProof/>
            <w:webHidden/>
          </w:rPr>
          <w:t>55</w:t>
        </w:r>
        <w:r>
          <w:rPr>
            <w:noProof/>
            <w:webHidden/>
          </w:rPr>
          <w:fldChar w:fldCharType="end"/>
        </w:r>
        <w:r w:rsidRPr="00DE6CAD">
          <w:rPr>
            <w:rStyle w:val="Hyperlink"/>
            <w:noProof/>
          </w:rPr>
          <w:fldChar w:fldCharType="end"/>
        </w:r>
      </w:ins>
    </w:p>
    <w:p w14:paraId="471DB361" w14:textId="31C76B13" w:rsidR="00CB42FF" w:rsidRDefault="00CB42FF" w:rsidP="00CB42FF">
      <w:pPr>
        <w:pStyle w:val="TOC1"/>
        <w:rPr>
          <w:ins w:id="130" w:author="Nigel Crowther1" w:date="2023-05-11T09:55:00Z"/>
          <w:rFonts w:eastAsiaTheme="minorEastAsia" w:cstheme="minorBidi"/>
          <w:noProof/>
          <w:sz w:val="22"/>
          <w:szCs w:val="22"/>
        </w:rPr>
      </w:pPr>
      <w:ins w:id="131" w:author="Nigel Crowther1" w:date="2023-05-11T09:55:00Z">
        <w:r w:rsidRPr="00DE6CAD">
          <w:rPr>
            <w:rStyle w:val="Hyperlink"/>
            <w:noProof/>
          </w:rPr>
          <w:fldChar w:fldCharType="begin"/>
        </w:r>
        <w:r w:rsidRPr="00DE6CAD">
          <w:rPr>
            <w:rStyle w:val="Hyperlink"/>
            <w:noProof/>
          </w:rPr>
          <w:instrText xml:space="preserve"> </w:instrText>
        </w:r>
        <w:r>
          <w:rPr>
            <w:noProof/>
          </w:rPr>
          <w:instrText>HYPERLINK \l "_Toc134691389"</w:instrText>
        </w:r>
        <w:r w:rsidRPr="00DE6CAD">
          <w:rPr>
            <w:rStyle w:val="Hyperlink"/>
            <w:noProof/>
          </w:rPr>
          <w:instrText xml:space="preserve"> </w:instrText>
        </w:r>
        <w:r w:rsidRPr="00DE6CAD">
          <w:rPr>
            <w:rStyle w:val="Hyperlink"/>
            <w:noProof/>
          </w:rPr>
        </w:r>
        <w:r w:rsidRPr="00DE6CAD">
          <w:rPr>
            <w:rStyle w:val="Hyperlink"/>
            <w:noProof/>
          </w:rPr>
          <w:fldChar w:fldCharType="separate"/>
        </w:r>
        <w:r w:rsidRPr="00DE6CAD">
          <w:rPr>
            <w:rStyle w:val="Hyperlink"/>
            <w:noProof/>
          </w:rPr>
          <w:t>5 Appendix B: Clearing the KIE Sandbox Cache</w:t>
        </w:r>
        <w:r>
          <w:rPr>
            <w:noProof/>
            <w:webHidden/>
          </w:rPr>
          <w:tab/>
        </w:r>
        <w:r>
          <w:rPr>
            <w:noProof/>
            <w:webHidden/>
          </w:rPr>
          <w:fldChar w:fldCharType="begin"/>
        </w:r>
        <w:r>
          <w:rPr>
            <w:noProof/>
            <w:webHidden/>
          </w:rPr>
          <w:instrText xml:space="preserve"> PAGEREF _Toc134691389 \h </w:instrText>
        </w:r>
        <w:r>
          <w:rPr>
            <w:noProof/>
            <w:webHidden/>
          </w:rPr>
        </w:r>
      </w:ins>
      <w:r>
        <w:rPr>
          <w:noProof/>
          <w:webHidden/>
        </w:rPr>
        <w:fldChar w:fldCharType="separate"/>
      </w:r>
      <w:ins w:id="132" w:author="Nigel Crowther1" w:date="2023-05-11T09:55:00Z">
        <w:r>
          <w:rPr>
            <w:noProof/>
            <w:webHidden/>
          </w:rPr>
          <w:t>56</w:t>
        </w:r>
        <w:r>
          <w:rPr>
            <w:noProof/>
            <w:webHidden/>
          </w:rPr>
          <w:fldChar w:fldCharType="end"/>
        </w:r>
        <w:r w:rsidRPr="00DE6CAD">
          <w:rPr>
            <w:rStyle w:val="Hyperlink"/>
            <w:noProof/>
          </w:rPr>
          <w:fldChar w:fldCharType="end"/>
        </w:r>
      </w:ins>
    </w:p>
    <w:p w14:paraId="53B316BC" w14:textId="59775EE9" w:rsidR="00F8164E" w:rsidDel="00841291" w:rsidRDefault="00F8164E" w:rsidP="00CB42FF">
      <w:pPr>
        <w:pStyle w:val="TOC1"/>
        <w:rPr>
          <w:del w:id="133" w:author="Nigel Crowther1" w:date="2023-05-11T09:38:00Z"/>
          <w:rFonts w:eastAsiaTheme="minorEastAsia" w:cstheme="minorBidi"/>
          <w:noProof/>
          <w:sz w:val="22"/>
          <w:szCs w:val="22"/>
        </w:rPr>
        <w:pPrChange w:id="134" w:author="Nigel Crowther1" w:date="2023-05-11T09:55:00Z">
          <w:pPr>
            <w:pStyle w:val="TOC1"/>
            <w:tabs>
              <w:tab w:val="right" w:leader="dot" w:pos="9736"/>
            </w:tabs>
          </w:pPr>
        </w:pPrChange>
      </w:pPr>
      <w:del w:id="135" w:author="Nigel Crowther1" w:date="2023-05-11T09:38:00Z">
        <w:r w:rsidRPr="00841291" w:rsidDel="00841291">
          <w:rPr>
            <w:noProof/>
            <w:rPrChange w:id="136" w:author="Nigel Crowther1" w:date="2023-05-11T09:38:00Z">
              <w:rPr>
                <w:rStyle w:val="Hyperlink"/>
                <w:noProof/>
              </w:rPr>
            </w:rPrChange>
          </w:rPr>
          <w:delText>1 Introduction</w:delText>
        </w:r>
        <w:r w:rsidDel="00841291">
          <w:rPr>
            <w:noProof/>
            <w:webHidden/>
          </w:rPr>
          <w:tab/>
        </w:r>
        <w:r w:rsidR="00656719" w:rsidDel="00841291">
          <w:rPr>
            <w:noProof/>
            <w:webHidden/>
          </w:rPr>
          <w:delText>4</w:delText>
        </w:r>
      </w:del>
    </w:p>
    <w:p w14:paraId="187C0197" w14:textId="216E1D2C" w:rsidR="00F8164E" w:rsidDel="00841291" w:rsidRDefault="00F8164E" w:rsidP="00CB42FF">
      <w:pPr>
        <w:pStyle w:val="TOC1"/>
        <w:rPr>
          <w:del w:id="137" w:author="Nigel Crowther1" w:date="2023-05-11T09:38:00Z"/>
          <w:rFonts w:eastAsiaTheme="minorEastAsia" w:cstheme="minorBidi"/>
          <w:noProof/>
          <w:sz w:val="22"/>
          <w:szCs w:val="22"/>
        </w:rPr>
        <w:pPrChange w:id="138" w:author="Nigel Crowther1" w:date="2023-05-11T09:55:00Z">
          <w:pPr>
            <w:pStyle w:val="TOC1"/>
            <w:tabs>
              <w:tab w:val="right" w:leader="dot" w:pos="9736"/>
            </w:tabs>
          </w:pPr>
        </w:pPrChange>
      </w:pPr>
      <w:del w:id="139" w:author="Nigel Crowther1" w:date="2023-05-11T09:38:00Z">
        <w:r w:rsidRPr="00841291" w:rsidDel="00841291">
          <w:rPr>
            <w:noProof/>
            <w:rPrChange w:id="140" w:author="Nigel Crowther1" w:date="2023-05-11T09:38:00Z">
              <w:rPr>
                <w:rStyle w:val="Hyperlink"/>
                <w:noProof/>
              </w:rPr>
            </w:rPrChange>
          </w:rPr>
          <w:delText>2 Prerequisites</w:delText>
        </w:r>
        <w:r w:rsidDel="00841291">
          <w:rPr>
            <w:noProof/>
            <w:webHidden/>
          </w:rPr>
          <w:tab/>
        </w:r>
        <w:r w:rsidR="00656719" w:rsidDel="00841291">
          <w:rPr>
            <w:noProof/>
            <w:webHidden/>
          </w:rPr>
          <w:delText>5</w:delText>
        </w:r>
      </w:del>
    </w:p>
    <w:p w14:paraId="6855C8C8" w14:textId="33EA6AEF" w:rsidR="00F8164E" w:rsidDel="00841291" w:rsidRDefault="00F8164E" w:rsidP="00CB42FF">
      <w:pPr>
        <w:pStyle w:val="TOC1"/>
        <w:rPr>
          <w:del w:id="141" w:author="Nigel Crowther1" w:date="2023-05-11T09:38:00Z"/>
          <w:rFonts w:eastAsiaTheme="minorEastAsia" w:cstheme="minorBidi"/>
          <w:noProof/>
          <w:sz w:val="22"/>
          <w:szCs w:val="22"/>
        </w:rPr>
        <w:pPrChange w:id="142" w:author="Nigel Crowther1" w:date="2023-05-11T09:55:00Z">
          <w:pPr>
            <w:pStyle w:val="TOC1"/>
            <w:tabs>
              <w:tab w:val="right" w:leader="dot" w:pos="9736"/>
            </w:tabs>
          </w:pPr>
        </w:pPrChange>
      </w:pPr>
      <w:del w:id="143" w:author="Nigel Crowther1" w:date="2023-05-11T09:38:00Z">
        <w:r w:rsidRPr="00841291" w:rsidDel="00841291">
          <w:rPr>
            <w:noProof/>
            <w:rPrChange w:id="144" w:author="Nigel Crowther1" w:date="2023-05-11T09:38:00Z">
              <w:rPr>
                <w:rStyle w:val="Hyperlink"/>
                <w:noProof/>
              </w:rPr>
            </w:rPrChange>
          </w:rPr>
          <w:delText>Lab 1 - Data Types</w:delText>
        </w:r>
        <w:r w:rsidDel="00841291">
          <w:rPr>
            <w:noProof/>
            <w:webHidden/>
          </w:rPr>
          <w:tab/>
        </w:r>
        <w:r w:rsidR="00656719" w:rsidDel="00841291">
          <w:rPr>
            <w:noProof/>
            <w:webHidden/>
          </w:rPr>
          <w:delText>6</w:delText>
        </w:r>
      </w:del>
    </w:p>
    <w:p w14:paraId="3E049312" w14:textId="5D69AB97" w:rsidR="00F8164E" w:rsidDel="00841291" w:rsidRDefault="00F8164E" w:rsidP="00CB42FF">
      <w:pPr>
        <w:pStyle w:val="TOC1"/>
        <w:rPr>
          <w:del w:id="145" w:author="Nigel Crowther1" w:date="2023-05-11T09:38:00Z"/>
          <w:rFonts w:eastAsiaTheme="minorEastAsia" w:cstheme="minorBidi"/>
          <w:noProof/>
        </w:rPr>
        <w:pPrChange w:id="146" w:author="Nigel Crowther1" w:date="2023-05-11T09:55:00Z">
          <w:pPr>
            <w:pStyle w:val="TOC2"/>
            <w:tabs>
              <w:tab w:val="right" w:leader="dot" w:pos="9736"/>
            </w:tabs>
          </w:pPr>
        </w:pPrChange>
      </w:pPr>
      <w:del w:id="147" w:author="Nigel Crowther1" w:date="2023-05-11T09:38:00Z">
        <w:r w:rsidRPr="00841291" w:rsidDel="00841291">
          <w:rPr>
            <w:noProof/>
            <w:rPrChange w:id="148" w:author="Nigel Crowther1" w:date="2023-05-11T09:38:00Z">
              <w:rPr>
                <w:rStyle w:val="Hyperlink"/>
                <w:noProof/>
              </w:rPr>
            </w:rPrChange>
          </w:rPr>
          <w:delText>Introduction</w:delText>
        </w:r>
        <w:r w:rsidDel="00841291">
          <w:rPr>
            <w:noProof/>
            <w:webHidden/>
          </w:rPr>
          <w:tab/>
        </w:r>
        <w:r w:rsidR="00656719" w:rsidDel="00841291">
          <w:rPr>
            <w:noProof/>
            <w:webHidden/>
          </w:rPr>
          <w:delText>6</w:delText>
        </w:r>
      </w:del>
    </w:p>
    <w:p w14:paraId="508B0164" w14:textId="3AA1A0A3" w:rsidR="00F8164E" w:rsidDel="00841291" w:rsidRDefault="00F8164E" w:rsidP="00CB42FF">
      <w:pPr>
        <w:pStyle w:val="TOC1"/>
        <w:rPr>
          <w:del w:id="149" w:author="Nigel Crowther1" w:date="2023-05-11T09:38:00Z"/>
          <w:rFonts w:eastAsiaTheme="minorEastAsia" w:cstheme="minorBidi"/>
          <w:noProof/>
        </w:rPr>
        <w:pPrChange w:id="150" w:author="Nigel Crowther1" w:date="2023-05-11T09:55:00Z">
          <w:pPr>
            <w:pStyle w:val="TOC2"/>
            <w:tabs>
              <w:tab w:val="right" w:leader="dot" w:pos="9736"/>
            </w:tabs>
          </w:pPr>
        </w:pPrChange>
      </w:pPr>
      <w:del w:id="151" w:author="Nigel Crowther1" w:date="2023-05-11T09:38:00Z">
        <w:r w:rsidRPr="00841291" w:rsidDel="00841291">
          <w:rPr>
            <w:noProof/>
            <w:rPrChange w:id="152" w:author="Nigel Crowther1" w:date="2023-05-11T09:38:00Z">
              <w:rPr>
                <w:rStyle w:val="Hyperlink"/>
                <w:noProof/>
              </w:rPr>
            </w:rPrChange>
          </w:rPr>
          <w:delText>Instructions</w:delText>
        </w:r>
        <w:r w:rsidDel="00841291">
          <w:rPr>
            <w:noProof/>
            <w:webHidden/>
          </w:rPr>
          <w:tab/>
        </w:r>
        <w:r w:rsidR="00656719" w:rsidDel="00841291">
          <w:rPr>
            <w:noProof/>
            <w:webHidden/>
          </w:rPr>
          <w:delText>7</w:delText>
        </w:r>
      </w:del>
    </w:p>
    <w:p w14:paraId="7FC129B9" w14:textId="7F64BE96" w:rsidR="00F8164E" w:rsidDel="00841291" w:rsidRDefault="00F8164E" w:rsidP="00CB42FF">
      <w:pPr>
        <w:pStyle w:val="TOC1"/>
        <w:rPr>
          <w:del w:id="153" w:author="Nigel Crowther1" w:date="2023-05-11T09:38:00Z"/>
          <w:rFonts w:eastAsiaTheme="minorEastAsia" w:cstheme="minorBidi"/>
          <w:noProof/>
        </w:rPr>
        <w:pPrChange w:id="154" w:author="Nigel Crowther1" w:date="2023-05-11T09:55:00Z">
          <w:pPr>
            <w:pStyle w:val="TOC2"/>
            <w:tabs>
              <w:tab w:val="right" w:leader="dot" w:pos="9736"/>
            </w:tabs>
          </w:pPr>
        </w:pPrChange>
      </w:pPr>
      <w:del w:id="155" w:author="Nigel Crowther1" w:date="2023-05-11T09:38:00Z">
        <w:r w:rsidRPr="00841291" w:rsidDel="00841291">
          <w:rPr>
            <w:noProof/>
            <w:rPrChange w:id="156" w:author="Nigel Crowther1" w:date="2023-05-11T09:38:00Z">
              <w:rPr>
                <w:rStyle w:val="Hyperlink"/>
                <w:noProof/>
              </w:rPr>
            </w:rPrChange>
          </w:rPr>
          <w:delText>Conclusion</w:delText>
        </w:r>
        <w:r w:rsidDel="00841291">
          <w:rPr>
            <w:noProof/>
            <w:webHidden/>
          </w:rPr>
          <w:tab/>
        </w:r>
        <w:r w:rsidR="00656719" w:rsidDel="00841291">
          <w:rPr>
            <w:noProof/>
            <w:webHidden/>
          </w:rPr>
          <w:delText>11</w:delText>
        </w:r>
      </w:del>
    </w:p>
    <w:p w14:paraId="306A9A97" w14:textId="5E6D6F98" w:rsidR="00F8164E" w:rsidDel="00841291" w:rsidRDefault="00F8164E" w:rsidP="00CB42FF">
      <w:pPr>
        <w:pStyle w:val="TOC1"/>
        <w:rPr>
          <w:del w:id="157" w:author="Nigel Crowther1" w:date="2023-05-11T09:38:00Z"/>
          <w:rFonts w:eastAsiaTheme="minorEastAsia" w:cstheme="minorBidi"/>
          <w:noProof/>
          <w:sz w:val="22"/>
          <w:szCs w:val="22"/>
        </w:rPr>
        <w:pPrChange w:id="158" w:author="Nigel Crowther1" w:date="2023-05-11T09:55:00Z">
          <w:pPr>
            <w:pStyle w:val="TOC1"/>
            <w:tabs>
              <w:tab w:val="right" w:leader="dot" w:pos="9736"/>
            </w:tabs>
          </w:pPr>
        </w:pPrChange>
      </w:pPr>
      <w:del w:id="159" w:author="Nigel Crowther1" w:date="2023-05-11T09:38:00Z">
        <w:r w:rsidRPr="00841291" w:rsidDel="00841291">
          <w:rPr>
            <w:noProof/>
            <w:rPrChange w:id="160" w:author="Nigel Crowther1" w:date="2023-05-11T09:38:00Z">
              <w:rPr>
                <w:rStyle w:val="Hyperlink"/>
                <w:noProof/>
              </w:rPr>
            </w:rPrChange>
          </w:rPr>
          <w:delText>Lab 2 – The Divide and Conquer Pattern</w:delText>
        </w:r>
        <w:r w:rsidDel="00841291">
          <w:rPr>
            <w:noProof/>
            <w:webHidden/>
          </w:rPr>
          <w:tab/>
        </w:r>
        <w:r w:rsidR="00656719" w:rsidDel="00841291">
          <w:rPr>
            <w:noProof/>
            <w:webHidden/>
          </w:rPr>
          <w:delText>12</w:delText>
        </w:r>
      </w:del>
    </w:p>
    <w:p w14:paraId="04B95A6A" w14:textId="4CC7A13D" w:rsidR="00F8164E" w:rsidDel="00841291" w:rsidRDefault="00F8164E" w:rsidP="00CB42FF">
      <w:pPr>
        <w:pStyle w:val="TOC1"/>
        <w:rPr>
          <w:del w:id="161" w:author="Nigel Crowther1" w:date="2023-05-11T09:38:00Z"/>
          <w:rFonts w:eastAsiaTheme="minorEastAsia" w:cstheme="minorBidi"/>
          <w:noProof/>
        </w:rPr>
        <w:pPrChange w:id="162" w:author="Nigel Crowther1" w:date="2023-05-11T09:55:00Z">
          <w:pPr>
            <w:pStyle w:val="TOC2"/>
            <w:tabs>
              <w:tab w:val="right" w:leader="dot" w:pos="9736"/>
            </w:tabs>
          </w:pPr>
        </w:pPrChange>
      </w:pPr>
      <w:del w:id="163" w:author="Nigel Crowther1" w:date="2023-05-11T09:38:00Z">
        <w:r w:rsidRPr="00841291" w:rsidDel="00841291">
          <w:rPr>
            <w:noProof/>
            <w:rPrChange w:id="164" w:author="Nigel Crowther1" w:date="2023-05-11T09:38:00Z">
              <w:rPr>
                <w:rStyle w:val="Hyperlink"/>
                <w:noProof/>
              </w:rPr>
            </w:rPrChange>
          </w:rPr>
          <w:delText>Introduction</w:delText>
        </w:r>
        <w:r w:rsidDel="00841291">
          <w:rPr>
            <w:noProof/>
            <w:webHidden/>
          </w:rPr>
          <w:tab/>
        </w:r>
        <w:r w:rsidR="00656719" w:rsidDel="00841291">
          <w:rPr>
            <w:noProof/>
            <w:webHidden/>
          </w:rPr>
          <w:delText>12</w:delText>
        </w:r>
      </w:del>
    </w:p>
    <w:p w14:paraId="55CE59E4" w14:textId="0574966E" w:rsidR="00F8164E" w:rsidDel="00841291" w:rsidRDefault="00F8164E" w:rsidP="00CB42FF">
      <w:pPr>
        <w:pStyle w:val="TOC1"/>
        <w:rPr>
          <w:del w:id="165" w:author="Nigel Crowther1" w:date="2023-05-11T09:38:00Z"/>
          <w:rFonts w:eastAsiaTheme="minorEastAsia" w:cstheme="minorBidi"/>
          <w:noProof/>
        </w:rPr>
        <w:pPrChange w:id="166" w:author="Nigel Crowther1" w:date="2023-05-11T09:55:00Z">
          <w:pPr>
            <w:pStyle w:val="TOC2"/>
            <w:tabs>
              <w:tab w:val="right" w:leader="dot" w:pos="9736"/>
            </w:tabs>
          </w:pPr>
        </w:pPrChange>
      </w:pPr>
      <w:del w:id="167" w:author="Nigel Crowther1" w:date="2023-05-11T09:38:00Z">
        <w:r w:rsidRPr="00841291" w:rsidDel="00841291">
          <w:rPr>
            <w:noProof/>
            <w:rPrChange w:id="168" w:author="Nigel Crowther1" w:date="2023-05-11T09:38:00Z">
              <w:rPr>
                <w:rStyle w:val="Hyperlink"/>
                <w:noProof/>
              </w:rPr>
            </w:rPrChange>
          </w:rPr>
          <w:delText>Instructions</w:delText>
        </w:r>
        <w:r w:rsidDel="00841291">
          <w:rPr>
            <w:noProof/>
            <w:webHidden/>
          </w:rPr>
          <w:tab/>
        </w:r>
        <w:r w:rsidR="00656719" w:rsidDel="00841291">
          <w:rPr>
            <w:noProof/>
            <w:webHidden/>
          </w:rPr>
          <w:delText>12</w:delText>
        </w:r>
      </w:del>
    </w:p>
    <w:p w14:paraId="685B614F" w14:textId="1FAB3D7C" w:rsidR="00F8164E" w:rsidDel="00841291" w:rsidRDefault="00F8164E" w:rsidP="00CB42FF">
      <w:pPr>
        <w:pStyle w:val="TOC1"/>
        <w:rPr>
          <w:del w:id="169" w:author="Nigel Crowther1" w:date="2023-05-11T09:38:00Z"/>
          <w:rFonts w:eastAsiaTheme="minorEastAsia" w:cstheme="minorBidi"/>
          <w:noProof/>
        </w:rPr>
        <w:pPrChange w:id="170" w:author="Nigel Crowther1" w:date="2023-05-11T09:55:00Z">
          <w:pPr>
            <w:pStyle w:val="TOC2"/>
            <w:tabs>
              <w:tab w:val="right" w:leader="dot" w:pos="9736"/>
            </w:tabs>
          </w:pPr>
        </w:pPrChange>
      </w:pPr>
      <w:del w:id="171" w:author="Nigel Crowther1" w:date="2023-05-11T09:38:00Z">
        <w:r w:rsidRPr="00841291" w:rsidDel="00841291">
          <w:rPr>
            <w:noProof/>
            <w:rPrChange w:id="172" w:author="Nigel Crowther1" w:date="2023-05-11T09:38:00Z">
              <w:rPr>
                <w:rStyle w:val="Hyperlink"/>
                <w:noProof/>
              </w:rPr>
            </w:rPrChange>
          </w:rPr>
          <w:delText>Conclusion</w:delText>
        </w:r>
        <w:r w:rsidDel="00841291">
          <w:rPr>
            <w:noProof/>
            <w:webHidden/>
          </w:rPr>
          <w:tab/>
        </w:r>
        <w:r w:rsidR="00656719" w:rsidDel="00841291">
          <w:rPr>
            <w:noProof/>
            <w:webHidden/>
          </w:rPr>
          <w:delText>17</w:delText>
        </w:r>
      </w:del>
    </w:p>
    <w:p w14:paraId="14B0F99B" w14:textId="24365723" w:rsidR="00F8164E" w:rsidDel="00841291" w:rsidRDefault="00F8164E" w:rsidP="00CB42FF">
      <w:pPr>
        <w:pStyle w:val="TOC1"/>
        <w:rPr>
          <w:del w:id="173" w:author="Nigel Crowther1" w:date="2023-05-11T09:38:00Z"/>
          <w:rFonts w:eastAsiaTheme="minorEastAsia" w:cstheme="minorBidi"/>
          <w:noProof/>
          <w:sz w:val="22"/>
          <w:szCs w:val="22"/>
        </w:rPr>
        <w:pPrChange w:id="174" w:author="Nigel Crowther1" w:date="2023-05-11T09:55:00Z">
          <w:pPr>
            <w:pStyle w:val="TOC1"/>
            <w:tabs>
              <w:tab w:val="right" w:leader="dot" w:pos="9736"/>
            </w:tabs>
          </w:pPr>
        </w:pPrChange>
      </w:pPr>
      <w:del w:id="175" w:author="Nigel Crowther1" w:date="2023-05-11T09:38:00Z">
        <w:r w:rsidRPr="00841291" w:rsidDel="00841291">
          <w:rPr>
            <w:noProof/>
            <w:rPrChange w:id="176" w:author="Nigel Crowther1" w:date="2023-05-11T09:38:00Z">
              <w:rPr>
                <w:rStyle w:val="Hyperlink"/>
                <w:noProof/>
              </w:rPr>
            </w:rPrChange>
          </w:rPr>
          <w:delText>Lab 3 – The Tiered Service Pattern</w:delText>
        </w:r>
        <w:r w:rsidDel="00841291">
          <w:rPr>
            <w:noProof/>
            <w:webHidden/>
          </w:rPr>
          <w:tab/>
        </w:r>
        <w:r w:rsidR="00656719" w:rsidDel="00841291">
          <w:rPr>
            <w:noProof/>
            <w:webHidden/>
          </w:rPr>
          <w:delText>18</w:delText>
        </w:r>
      </w:del>
    </w:p>
    <w:p w14:paraId="646463FB" w14:textId="375532CC" w:rsidR="00F8164E" w:rsidDel="00841291" w:rsidRDefault="00F8164E" w:rsidP="00CB42FF">
      <w:pPr>
        <w:pStyle w:val="TOC1"/>
        <w:rPr>
          <w:del w:id="177" w:author="Nigel Crowther1" w:date="2023-05-11T09:38:00Z"/>
          <w:rFonts w:eastAsiaTheme="minorEastAsia" w:cstheme="minorBidi"/>
          <w:noProof/>
        </w:rPr>
        <w:pPrChange w:id="178" w:author="Nigel Crowther1" w:date="2023-05-11T09:55:00Z">
          <w:pPr>
            <w:pStyle w:val="TOC2"/>
            <w:tabs>
              <w:tab w:val="right" w:leader="dot" w:pos="9736"/>
            </w:tabs>
          </w:pPr>
        </w:pPrChange>
      </w:pPr>
      <w:del w:id="179" w:author="Nigel Crowther1" w:date="2023-05-11T09:38:00Z">
        <w:r w:rsidRPr="00841291" w:rsidDel="00841291">
          <w:rPr>
            <w:noProof/>
            <w:rPrChange w:id="180" w:author="Nigel Crowther1" w:date="2023-05-11T09:38:00Z">
              <w:rPr>
                <w:rStyle w:val="Hyperlink"/>
                <w:noProof/>
              </w:rPr>
            </w:rPrChange>
          </w:rPr>
          <w:delText>Introduction</w:delText>
        </w:r>
        <w:r w:rsidDel="00841291">
          <w:rPr>
            <w:noProof/>
            <w:webHidden/>
          </w:rPr>
          <w:tab/>
        </w:r>
        <w:r w:rsidR="00656719" w:rsidDel="00841291">
          <w:rPr>
            <w:noProof/>
            <w:webHidden/>
          </w:rPr>
          <w:delText>18</w:delText>
        </w:r>
      </w:del>
    </w:p>
    <w:p w14:paraId="7A5C889E" w14:textId="2563581F" w:rsidR="00F8164E" w:rsidDel="00841291" w:rsidRDefault="00F8164E" w:rsidP="00CB42FF">
      <w:pPr>
        <w:pStyle w:val="TOC1"/>
        <w:rPr>
          <w:del w:id="181" w:author="Nigel Crowther1" w:date="2023-05-11T09:38:00Z"/>
          <w:rFonts w:eastAsiaTheme="minorEastAsia" w:cstheme="minorBidi"/>
          <w:noProof/>
        </w:rPr>
        <w:pPrChange w:id="182" w:author="Nigel Crowther1" w:date="2023-05-11T09:55:00Z">
          <w:pPr>
            <w:pStyle w:val="TOC2"/>
            <w:tabs>
              <w:tab w:val="right" w:leader="dot" w:pos="9736"/>
            </w:tabs>
          </w:pPr>
        </w:pPrChange>
      </w:pPr>
      <w:del w:id="183" w:author="Nigel Crowther1" w:date="2023-05-11T09:38:00Z">
        <w:r w:rsidRPr="00841291" w:rsidDel="00841291">
          <w:rPr>
            <w:noProof/>
            <w:rPrChange w:id="184" w:author="Nigel Crowther1" w:date="2023-05-11T09:38:00Z">
              <w:rPr>
                <w:rStyle w:val="Hyperlink"/>
                <w:noProof/>
              </w:rPr>
            </w:rPrChange>
          </w:rPr>
          <w:delText>Instructions</w:delText>
        </w:r>
        <w:r w:rsidDel="00841291">
          <w:rPr>
            <w:noProof/>
            <w:webHidden/>
          </w:rPr>
          <w:tab/>
        </w:r>
        <w:r w:rsidR="00656719" w:rsidDel="00841291">
          <w:rPr>
            <w:noProof/>
            <w:webHidden/>
          </w:rPr>
          <w:delText>20</w:delText>
        </w:r>
      </w:del>
    </w:p>
    <w:p w14:paraId="4AF21FF1" w14:textId="01D4A12E" w:rsidR="00F8164E" w:rsidDel="00841291" w:rsidRDefault="00F8164E" w:rsidP="00CB42FF">
      <w:pPr>
        <w:pStyle w:val="TOC1"/>
        <w:rPr>
          <w:del w:id="185" w:author="Nigel Crowther1" w:date="2023-05-11T09:38:00Z"/>
          <w:rFonts w:eastAsiaTheme="minorEastAsia" w:cstheme="minorBidi"/>
          <w:noProof/>
        </w:rPr>
        <w:pPrChange w:id="186" w:author="Nigel Crowther1" w:date="2023-05-11T09:55:00Z">
          <w:pPr>
            <w:pStyle w:val="TOC2"/>
            <w:tabs>
              <w:tab w:val="right" w:leader="dot" w:pos="9736"/>
            </w:tabs>
          </w:pPr>
        </w:pPrChange>
      </w:pPr>
      <w:del w:id="187" w:author="Nigel Crowther1" w:date="2023-05-11T09:38:00Z">
        <w:r w:rsidRPr="00841291" w:rsidDel="00841291">
          <w:rPr>
            <w:noProof/>
            <w:rPrChange w:id="188" w:author="Nigel Crowther1" w:date="2023-05-11T09:38:00Z">
              <w:rPr>
                <w:rStyle w:val="Hyperlink"/>
                <w:noProof/>
              </w:rPr>
            </w:rPrChange>
          </w:rPr>
          <w:delText>Conclusion</w:delText>
        </w:r>
        <w:r w:rsidDel="00841291">
          <w:rPr>
            <w:noProof/>
            <w:webHidden/>
          </w:rPr>
          <w:tab/>
        </w:r>
        <w:r w:rsidR="00656719" w:rsidDel="00841291">
          <w:rPr>
            <w:noProof/>
            <w:webHidden/>
          </w:rPr>
          <w:delText>22</w:delText>
        </w:r>
      </w:del>
    </w:p>
    <w:p w14:paraId="45C034D8" w14:textId="4895E1B1" w:rsidR="00F8164E" w:rsidDel="00841291" w:rsidRDefault="00F8164E" w:rsidP="00CB42FF">
      <w:pPr>
        <w:pStyle w:val="TOC1"/>
        <w:rPr>
          <w:del w:id="189" w:author="Nigel Crowther1" w:date="2023-05-11T09:38:00Z"/>
          <w:rFonts w:eastAsiaTheme="minorEastAsia" w:cstheme="minorBidi"/>
          <w:noProof/>
          <w:sz w:val="22"/>
          <w:szCs w:val="22"/>
        </w:rPr>
        <w:pPrChange w:id="190" w:author="Nigel Crowther1" w:date="2023-05-11T09:55:00Z">
          <w:pPr>
            <w:pStyle w:val="TOC1"/>
            <w:tabs>
              <w:tab w:val="right" w:leader="dot" w:pos="9736"/>
            </w:tabs>
          </w:pPr>
        </w:pPrChange>
      </w:pPr>
      <w:del w:id="191" w:author="Nigel Crowther1" w:date="2023-05-11T09:38:00Z">
        <w:r w:rsidRPr="00841291" w:rsidDel="00841291">
          <w:rPr>
            <w:noProof/>
            <w:rPrChange w:id="192" w:author="Nigel Crowther1" w:date="2023-05-11T09:38:00Z">
              <w:rPr>
                <w:rStyle w:val="Hyperlink"/>
                <w:noProof/>
              </w:rPr>
            </w:rPrChange>
          </w:rPr>
          <w:delText>Lab 4 – The Index Pattern</w:delText>
        </w:r>
        <w:r w:rsidDel="00841291">
          <w:rPr>
            <w:noProof/>
            <w:webHidden/>
          </w:rPr>
          <w:tab/>
        </w:r>
        <w:r w:rsidR="00656719" w:rsidDel="00841291">
          <w:rPr>
            <w:noProof/>
            <w:webHidden/>
          </w:rPr>
          <w:delText>23</w:delText>
        </w:r>
      </w:del>
    </w:p>
    <w:p w14:paraId="79B82991" w14:textId="1D18D5FF" w:rsidR="00F8164E" w:rsidDel="00841291" w:rsidRDefault="00F8164E" w:rsidP="00CB42FF">
      <w:pPr>
        <w:pStyle w:val="TOC1"/>
        <w:rPr>
          <w:del w:id="193" w:author="Nigel Crowther1" w:date="2023-05-11T09:38:00Z"/>
          <w:rFonts w:eastAsiaTheme="minorEastAsia" w:cstheme="minorBidi"/>
          <w:noProof/>
        </w:rPr>
        <w:pPrChange w:id="194" w:author="Nigel Crowther1" w:date="2023-05-11T09:55:00Z">
          <w:pPr>
            <w:pStyle w:val="TOC2"/>
            <w:tabs>
              <w:tab w:val="right" w:leader="dot" w:pos="9736"/>
            </w:tabs>
          </w:pPr>
        </w:pPrChange>
      </w:pPr>
      <w:del w:id="195" w:author="Nigel Crowther1" w:date="2023-05-11T09:38:00Z">
        <w:r w:rsidRPr="00841291" w:rsidDel="00841291">
          <w:rPr>
            <w:noProof/>
            <w:rPrChange w:id="196" w:author="Nigel Crowther1" w:date="2023-05-11T09:38:00Z">
              <w:rPr>
                <w:rStyle w:val="Hyperlink"/>
                <w:noProof/>
              </w:rPr>
            </w:rPrChange>
          </w:rPr>
          <w:delText>Introduction</w:delText>
        </w:r>
        <w:r w:rsidDel="00841291">
          <w:rPr>
            <w:noProof/>
            <w:webHidden/>
          </w:rPr>
          <w:tab/>
        </w:r>
        <w:r w:rsidR="00656719" w:rsidDel="00841291">
          <w:rPr>
            <w:noProof/>
            <w:webHidden/>
          </w:rPr>
          <w:delText>23</w:delText>
        </w:r>
      </w:del>
    </w:p>
    <w:p w14:paraId="291F9D7B" w14:textId="5CFA1ED1" w:rsidR="00F8164E" w:rsidDel="00841291" w:rsidRDefault="00F8164E" w:rsidP="00CB42FF">
      <w:pPr>
        <w:pStyle w:val="TOC1"/>
        <w:rPr>
          <w:del w:id="197" w:author="Nigel Crowther1" w:date="2023-05-11T09:38:00Z"/>
          <w:rFonts w:eastAsiaTheme="minorEastAsia" w:cstheme="minorBidi"/>
          <w:noProof/>
        </w:rPr>
        <w:pPrChange w:id="198" w:author="Nigel Crowther1" w:date="2023-05-11T09:55:00Z">
          <w:pPr>
            <w:pStyle w:val="TOC2"/>
            <w:tabs>
              <w:tab w:val="right" w:leader="dot" w:pos="9736"/>
            </w:tabs>
          </w:pPr>
        </w:pPrChange>
      </w:pPr>
      <w:del w:id="199" w:author="Nigel Crowther1" w:date="2023-05-11T09:38:00Z">
        <w:r w:rsidRPr="00841291" w:rsidDel="00841291">
          <w:rPr>
            <w:noProof/>
            <w:rPrChange w:id="200" w:author="Nigel Crowther1" w:date="2023-05-11T09:38:00Z">
              <w:rPr>
                <w:rStyle w:val="Hyperlink"/>
                <w:noProof/>
              </w:rPr>
            </w:rPrChange>
          </w:rPr>
          <w:delText>Instructions</w:delText>
        </w:r>
        <w:r w:rsidDel="00841291">
          <w:rPr>
            <w:noProof/>
            <w:webHidden/>
          </w:rPr>
          <w:tab/>
        </w:r>
        <w:r w:rsidR="00656719" w:rsidDel="00841291">
          <w:rPr>
            <w:noProof/>
            <w:webHidden/>
          </w:rPr>
          <w:delText>25</w:delText>
        </w:r>
      </w:del>
    </w:p>
    <w:p w14:paraId="3CE950A0" w14:textId="6C666EEA" w:rsidR="00F8164E" w:rsidDel="00841291" w:rsidRDefault="00F8164E" w:rsidP="00CB42FF">
      <w:pPr>
        <w:pStyle w:val="TOC1"/>
        <w:rPr>
          <w:del w:id="201" w:author="Nigel Crowther1" w:date="2023-05-11T09:38:00Z"/>
          <w:rFonts w:eastAsiaTheme="minorEastAsia" w:cstheme="minorBidi"/>
          <w:noProof/>
        </w:rPr>
        <w:pPrChange w:id="202" w:author="Nigel Crowther1" w:date="2023-05-11T09:55:00Z">
          <w:pPr>
            <w:pStyle w:val="TOC2"/>
            <w:tabs>
              <w:tab w:val="right" w:leader="dot" w:pos="9736"/>
            </w:tabs>
          </w:pPr>
        </w:pPrChange>
      </w:pPr>
      <w:del w:id="203" w:author="Nigel Crowther1" w:date="2023-05-11T09:38:00Z">
        <w:r w:rsidRPr="00841291" w:rsidDel="00841291">
          <w:rPr>
            <w:noProof/>
            <w:rPrChange w:id="204" w:author="Nigel Crowther1" w:date="2023-05-11T09:38:00Z">
              <w:rPr>
                <w:rStyle w:val="Hyperlink"/>
                <w:noProof/>
              </w:rPr>
            </w:rPrChange>
          </w:rPr>
          <w:delText>Conclusion</w:delText>
        </w:r>
        <w:r w:rsidDel="00841291">
          <w:rPr>
            <w:noProof/>
            <w:webHidden/>
          </w:rPr>
          <w:tab/>
        </w:r>
        <w:r w:rsidR="00656719" w:rsidDel="00841291">
          <w:rPr>
            <w:noProof/>
            <w:webHidden/>
          </w:rPr>
          <w:delText>29</w:delText>
        </w:r>
      </w:del>
    </w:p>
    <w:p w14:paraId="5DC6D4E7" w14:textId="523CC0AD" w:rsidR="00F8164E" w:rsidDel="00841291" w:rsidRDefault="00F8164E" w:rsidP="00CB42FF">
      <w:pPr>
        <w:pStyle w:val="TOC1"/>
        <w:rPr>
          <w:del w:id="205" w:author="Nigel Crowther1" w:date="2023-05-11T09:38:00Z"/>
          <w:rFonts w:eastAsiaTheme="minorEastAsia" w:cstheme="minorBidi"/>
          <w:noProof/>
          <w:sz w:val="22"/>
          <w:szCs w:val="22"/>
        </w:rPr>
        <w:pPrChange w:id="206" w:author="Nigel Crowther1" w:date="2023-05-11T09:55:00Z">
          <w:pPr>
            <w:pStyle w:val="TOC1"/>
            <w:tabs>
              <w:tab w:val="right" w:leader="dot" w:pos="9736"/>
            </w:tabs>
          </w:pPr>
        </w:pPrChange>
      </w:pPr>
      <w:del w:id="207" w:author="Nigel Crowther1" w:date="2023-05-11T09:38:00Z">
        <w:r w:rsidRPr="00841291" w:rsidDel="00841291">
          <w:rPr>
            <w:noProof/>
            <w:rPrChange w:id="208" w:author="Nigel Crowther1" w:date="2023-05-11T09:38:00Z">
              <w:rPr>
                <w:rStyle w:val="Hyperlink"/>
                <w:noProof/>
              </w:rPr>
            </w:rPrChange>
          </w:rPr>
          <w:delText>Lab 5 - Hit Policies</w:delText>
        </w:r>
        <w:r w:rsidDel="00841291">
          <w:rPr>
            <w:noProof/>
            <w:webHidden/>
          </w:rPr>
          <w:tab/>
        </w:r>
        <w:r w:rsidR="00656719" w:rsidDel="00841291">
          <w:rPr>
            <w:noProof/>
            <w:webHidden/>
          </w:rPr>
          <w:delText>30</w:delText>
        </w:r>
      </w:del>
    </w:p>
    <w:p w14:paraId="2FE28666" w14:textId="15D635B3" w:rsidR="00F8164E" w:rsidDel="00841291" w:rsidRDefault="00F8164E" w:rsidP="00CB42FF">
      <w:pPr>
        <w:pStyle w:val="TOC1"/>
        <w:rPr>
          <w:del w:id="209" w:author="Nigel Crowther1" w:date="2023-05-11T09:38:00Z"/>
          <w:rFonts w:eastAsiaTheme="minorEastAsia" w:cstheme="minorBidi"/>
          <w:noProof/>
        </w:rPr>
        <w:pPrChange w:id="210" w:author="Nigel Crowther1" w:date="2023-05-11T09:55:00Z">
          <w:pPr>
            <w:pStyle w:val="TOC2"/>
            <w:tabs>
              <w:tab w:val="right" w:leader="dot" w:pos="9736"/>
            </w:tabs>
          </w:pPr>
        </w:pPrChange>
      </w:pPr>
      <w:del w:id="211" w:author="Nigel Crowther1" w:date="2023-05-11T09:38:00Z">
        <w:r w:rsidRPr="00841291" w:rsidDel="00841291">
          <w:rPr>
            <w:noProof/>
            <w:rPrChange w:id="212" w:author="Nigel Crowther1" w:date="2023-05-11T09:38:00Z">
              <w:rPr>
                <w:rStyle w:val="Hyperlink"/>
                <w:noProof/>
              </w:rPr>
            </w:rPrChange>
          </w:rPr>
          <w:delText>Introduction</w:delText>
        </w:r>
        <w:r w:rsidDel="00841291">
          <w:rPr>
            <w:noProof/>
            <w:webHidden/>
          </w:rPr>
          <w:tab/>
        </w:r>
        <w:r w:rsidR="00656719" w:rsidDel="00841291">
          <w:rPr>
            <w:noProof/>
            <w:webHidden/>
          </w:rPr>
          <w:delText>30</w:delText>
        </w:r>
      </w:del>
    </w:p>
    <w:p w14:paraId="204AC0C9" w14:textId="56595F18" w:rsidR="00F8164E" w:rsidDel="00841291" w:rsidRDefault="00F8164E" w:rsidP="00CB42FF">
      <w:pPr>
        <w:pStyle w:val="TOC1"/>
        <w:rPr>
          <w:del w:id="213" w:author="Nigel Crowther1" w:date="2023-05-11T09:38:00Z"/>
          <w:rFonts w:eastAsiaTheme="minorEastAsia" w:cstheme="minorBidi"/>
          <w:noProof/>
        </w:rPr>
        <w:pPrChange w:id="214" w:author="Nigel Crowther1" w:date="2023-05-11T09:55:00Z">
          <w:pPr>
            <w:pStyle w:val="TOC2"/>
            <w:tabs>
              <w:tab w:val="right" w:leader="dot" w:pos="9736"/>
            </w:tabs>
          </w:pPr>
        </w:pPrChange>
      </w:pPr>
      <w:del w:id="215" w:author="Nigel Crowther1" w:date="2023-05-11T09:38:00Z">
        <w:r w:rsidRPr="00841291" w:rsidDel="00841291">
          <w:rPr>
            <w:noProof/>
            <w:rPrChange w:id="216" w:author="Nigel Crowther1" w:date="2023-05-11T09:38:00Z">
              <w:rPr>
                <w:rStyle w:val="Hyperlink"/>
                <w:noProof/>
              </w:rPr>
            </w:rPrChange>
          </w:rPr>
          <w:delText>Instructions</w:delText>
        </w:r>
        <w:r w:rsidDel="00841291">
          <w:rPr>
            <w:noProof/>
            <w:webHidden/>
          </w:rPr>
          <w:tab/>
        </w:r>
        <w:r w:rsidR="00656719" w:rsidDel="00841291">
          <w:rPr>
            <w:noProof/>
            <w:webHidden/>
          </w:rPr>
          <w:delText>32</w:delText>
        </w:r>
      </w:del>
    </w:p>
    <w:p w14:paraId="6ED2AEAA" w14:textId="7FC20F04" w:rsidR="00F8164E" w:rsidDel="00841291" w:rsidRDefault="00F8164E" w:rsidP="00CB42FF">
      <w:pPr>
        <w:pStyle w:val="TOC1"/>
        <w:rPr>
          <w:del w:id="217" w:author="Nigel Crowther1" w:date="2023-05-11T09:38:00Z"/>
          <w:rFonts w:eastAsiaTheme="minorEastAsia" w:cstheme="minorBidi"/>
          <w:noProof/>
          <w:sz w:val="22"/>
          <w:szCs w:val="22"/>
        </w:rPr>
        <w:pPrChange w:id="218" w:author="Nigel Crowther1" w:date="2023-05-11T09:55:00Z">
          <w:pPr>
            <w:pStyle w:val="TOC3"/>
            <w:tabs>
              <w:tab w:val="right" w:leader="dot" w:pos="9736"/>
            </w:tabs>
          </w:pPr>
        </w:pPrChange>
      </w:pPr>
      <w:del w:id="219" w:author="Nigel Crowther1" w:date="2023-05-11T09:38:00Z">
        <w:r w:rsidRPr="00841291" w:rsidDel="00841291">
          <w:rPr>
            <w:noProof/>
            <w:rPrChange w:id="220" w:author="Nigel Crowther1" w:date="2023-05-11T09:38:00Z">
              <w:rPr>
                <w:rStyle w:val="Hyperlink"/>
                <w:noProof/>
              </w:rPr>
            </w:rPrChange>
          </w:rPr>
          <w:delText>Unique Policy</w:delText>
        </w:r>
        <w:r w:rsidDel="00841291">
          <w:rPr>
            <w:noProof/>
            <w:webHidden/>
          </w:rPr>
          <w:tab/>
        </w:r>
        <w:r w:rsidR="00656719" w:rsidDel="00841291">
          <w:rPr>
            <w:noProof/>
            <w:webHidden/>
          </w:rPr>
          <w:delText>32</w:delText>
        </w:r>
      </w:del>
    </w:p>
    <w:p w14:paraId="2383B32F" w14:textId="584F9EC8" w:rsidR="00F8164E" w:rsidDel="00841291" w:rsidRDefault="00F8164E" w:rsidP="00CB42FF">
      <w:pPr>
        <w:pStyle w:val="TOC1"/>
        <w:rPr>
          <w:del w:id="221" w:author="Nigel Crowther1" w:date="2023-05-11T09:38:00Z"/>
          <w:rFonts w:eastAsiaTheme="minorEastAsia" w:cstheme="minorBidi"/>
          <w:noProof/>
          <w:sz w:val="22"/>
          <w:szCs w:val="22"/>
        </w:rPr>
        <w:pPrChange w:id="222" w:author="Nigel Crowther1" w:date="2023-05-11T09:55:00Z">
          <w:pPr>
            <w:pStyle w:val="TOC3"/>
            <w:tabs>
              <w:tab w:val="right" w:leader="dot" w:pos="9736"/>
            </w:tabs>
          </w:pPr>
        </w:pPrChange>
      </w:pPr>
      <w:del w:id="223" w:author="Nigel Crowther1" w:date="2023-05-11T09:38:00Z">
        <w:r w:rsidRPr="00841291" w:rsidDel="00841291">
          <w:rPr>
            <w:noProof/>
            <w:rPrChange w:id="224" w:author="Nigel Crowther1" w:date="2023-05-11T09:38:00Z">
              <w:rPr>
                <w:rStyle w:val="Hyperlink"/>
                <w:noProof/>
              </w:rPr>
            </w:rPrChange>
          </w:rPr>
          <w:delText>Any Policy</w:delText>
        </w:r>
        <w:r w:rsidDel="00841291">
          <w:rPr>
            <w:noProof/>
            <w:webHidden/>
          </w:rPr>
          <w:tab/>
        </w:r>
        <w:r w:rsidR="00656719" w:rsidDel="00841291">
          <w:rPr>
            <w:noProof/>
            <w:webHidden/>
          </w:rPr>
          <w:delText>35</w:delText>
        </w:r>
      </w:del>
    </w:p>
    <w:p w14:paraId="0E7DDCA2" w14:textId="1D2D37C1" w:rsidR="00F8164E" w:rsidDel="00841291" w:rsidRDefault="00F8164E" w:rsidP="00CB42FF">
      <w:pPr>
        <w:pStyle w:val="TOC1"/>
        <w:rPr>
          <w:del w:id="225" w:author="Nigel Crowther1" w:date="2023-05-11T09:38:00Z"/>
          <w:rFonts w:eastAsiaTheme="minorEastAsia" w:cstheme="minorBidi"/>
          <w:noProof/>
          <w:sz w:val="22"/>
          <w:szCs w:val="22"/>
        </w:rPr>
        <w:pPrChange w:id="226" w:author="Nigel Crowther1" w:date="2023-05-11T09:55:00Z">
          <w:pPr>
            <w:pStyle w:val="TOC3"/>
            <w:tabs>
              <w:tab w:val="right" w:leader="dot" w:pos="9736"/>
            </w:tabs>
          </w:pPr>
        </w:pPrChange>
      </w:pPr>
      <w:del w:id="227" w:author="Nigel Crowther1" w:date="2023-05-11T09:38:00Z">
        <w:r w:rsidRPr="00841291" w:rsidDel="00841291">
          <w:rPr>
            <w:noProof/>
            <w:rPrChange w:id="228" w:author="Nigel Crowther1" w:date="2023-05-11T09:38:00Z">
              <w:rPr>
                <w:rStyle w:val="Hyperlink"/>
                <w:noProof/>
              </w:rPr>
            </w:rPrChange>
          </w:rPr>
          <w:delText>First Policy</w:delText>
        </w:r>
        <w:r w:rsidDel="00841291">
          <w:rPr>
            <w:noProof/>
            <w:webHidden/>
          </w:rPr>
          <w:tab/>
        </w:r>
        <w:r w:rsidR="00656719" w:rsidDel="00841291">
          <w:rPr>
            <w:noProof/>
            <w:webHidden/>
          </w:rPr>
          <w:delText>37</w:delText>
        </w:r>
      </w:del>
    </w:p>
    <w:p w14:paraId="0D85DC11" w14:textId="2D2E8E45" w:rsidR="00F8164E" w:rsidDel="00841291" w:rsidRDefault="00F8164E" w:rsidP="00CB42FF">
      <w:pPr>
        <w:pStyle w:val="TOC1"/>
        <w:rPr>
          <w:del w:id="229" w:author="Nigel Crowther1" w:date="2023-05-11T09:38:00Z"/>
          <w:rFonts w:eastAsiaTheme="minorEastAsia" w:cstheme="minorBidi"/>
          <w:noProof/>
          <w:sz w:val="22"/>
          <w:szCs w:val="22"/>
        </w:rPr>
        <w:pPrChange w:id="230" w:author="Nigel Crowther1" w:date="2023-05-11T09:55:00Z">
          <w:pPr>
            <w:pStyle w:val="TOC3"/>
            <w:tabs>
              <w:tab w:val="right" w:leader="dot" w:pos="9736"/>
            </w:tabs>
          </w:pPr>
        </w:pPrChange>
      </w:pPr>
      <w:del w:id="231" w:author="Nigel Crowther1" w:date="2023-05-11T09:38:00Z">
        <w:r w:rsidRPr="00841291" w:rsidDel="00841291">
          <w:rPr>
            <w:noProof/>
            <w:rPrChange w:id="232" w:author="Nigel Crowther1" w:date="2023-05-11T09:38:00Z">
              <w:rPr>
                <w:rStyle w:val="Hyperlink"/>
                <w:noProof/>
              </w:rPr>
            </w:rPrChange>
          </w:rPr>
          <w:delText>String Collection policy</w:delText>
        </w:r>
        <w:r w:rsidDel="00841291">
          <w:rPr>
            <w:noProof/>
            <w:webHidden/>
          </w:rPr>
          <w:tab/>
        </w:r>
        <w:r w:rsidR="00656719" w:rsidDel="00841291">
          <w:rPr>
            <w:noProof/>
            <w:webHidden/>
          </w:rPr>
          <w:delText>38</w:delText>
        </w:r>
      </w:del>
    </w:p>
    <w:p w14:paraId="635827E7" w14:textId="0F17D7F9" w:rsidR="00F8164E" w:rsidDel="00841291" w:rsidRDefault="00F8164E" w:rsidP="00CB42FF">
      <w:pPr>
        <w:pStyle w:val="TOC1"/>
        <w:rPr>
          <w:del w:id="233" w:author="Nigel Crowther1" w:date="2023-05-11T09:38:00Z"/>
          <w:rFonts w:eastAsiaTheme="minorEastAsia" w:cstheme="minorBidi"/>
          <w:noProof/>
          <w:sz w:val="22"/>
          <w:szCs w:val="22"/>
        </w:rPr>
        <w:pPrChange w:id="234" w:author="Nigel Crowther1" w:date="2023-05-11T09:55:00Z">
          <w:pPr>
            <w:pStyle w:val="TOC3"/>
            <w:tabs>
              <w:tab w:val="right" w:leader="dot" w:pos="9736"/>
            </w:tabs>
          </w:pPr>
        </w:pPrChange>
      </w:pPr>
      <w:del w:id="235" w:author="Nigel Crowther1" w:date="2023-05-11T09:38:00Z">
        <w:r w:rsidRPr="00841291" w:rsidDel="00841291">
          <w:rPr>
            <w:noProof/>
            <w:rPrChange w:id="236" w:author="Nigel Crowther1" w:date="2023-05-11T09:38:00Z">
              <w:rPr>
                <w:rStyle w:val="Hyperlink"/>
                <w:noProof/>
              </w:rPr>
            </w:rPrChange>
          </w:rPr>
          <w:delText>Numeric Collection policy</w:delText>
        </w:r>
        <w:r w:rsidDel="00841291">
          <w:rPr>
            <w:noProof/>
            <w:webHidden/>
          </w:rPr>
          <w:tab/>
        </w:r>
        <w:r w:rsidR="00656719" w:rsidDel="00841291">
          <w:rPr>
            <w:noProof/>
            <w:webHidden/>
          </w:rPr>
          <w:delText>39</w:delText>
        </w:r>
      </w:del>
    </w:p>
    <w:p w14:paraId="47FFBDCE" w14:textId="5B88CE0B" w:rsidR="00F8164E" w:rsidDel="00841291" w:rsidRDefault="00F8164E" w:rsidP="00CB42FF">
      <w:pPr>
        <w:pStyle w:val="TOC1"/>
        <w:rPr>
          <w:del w:id="237" w:author="Nigel Crowther1" w:date="2023-05-11T09:38:00Z"/>
          <w:rFonts w:eastAsiaTheme="minorEastAsia" w:cstheme="minorBidi"/>
          <w:noProof/>
        </w:rPr>
        <w:pPrChange w:id="238" w:author="Nigel Crowther1" w:date="2023-05-11T09:55:00Z">
          <w:pPr>
            <w:pStyle w:val="TOC2"/>
            <w:tabs>
              <w:tab w:val="right" w:leader="dot" w:pos="9736"/>
            </w:tabs>
          </w:pPr>
        </w:pPrChange>
      </w:pPr>
      <w:del w:id="239" w:author="Nigel Crowther1" w:date="2023-05-11T09:38:00Z">
        <w:r w:rsidRPr="00841291" w:rsidDel="00841291">
          <w:rPr>
            <w:noProof/>
            <w:rPrChange w:id="240" w:author="Nigel Crowther1" w:date="2023-05-11T09:38:00Z">
              <w:rPr>
                <w:rStyle w:val="Hyperlink"/>
                <w:noProof/>
              </w:rPr>
            </w:rPrChange>
          </w:rPr>
          <w:delText>Conclusion</w:delText>
        </w:r>
        <w:r w:rsidDel="00841291">
          <w:rPr>
            <w:noProof/>
            <w:webHidden/>
          </w:rPr>
          <w:tab/>
        </w:r>
        <w:r w:rsidR="00656719" w:rsidDel="00841291">
          <w:rPr>
            <w:noProof/>
            <w:webHidden/>
          </w:rPr>
          <w:delText>40</w:delText>
        </w:r>
      </w:del>
    </w:p>
    <w:p w14:paraId="39216F76" w14:textId="6E907173" w:rsidR="00F8164E" w:rsidDel="00841291" w:rsidRDefault="00F8164E" w:rsidP="00CB42FF">
      <w:pPr>
        <w:pStyle w:val="TOC1"/>
        <w:rPr>
          <w:del w:id="241" w:author="Nigel Crowther1" w:date="2023-05-11T09:38:00Z"/>
          <w:rFonts w:eastAsiaTheme="minorEastAsia" w:cstheme="minorBidi"/>
          <w:noProof/>
          <w:sz w:val="22"/>
          <w:szCs w:val="22"/>
        </w:rPr>
        <w:pPrChange w:id="242" w:author="Nigel Crowther1" w:date="2023-05-11T09:55:00Z">
          <w:pPr>
            <w:pStyle w:val="TOC1"/>
            <w:tabs>
              <w:tab w:val="right" w:leader="dot" w:pos="9736"/>
            </w:tabs>
          </w:pPr>
        </w:pPrChange>
      </w:pPr>
      <w:del w:id="243" w:author="Nigel Crowther1" w:date="2023-05-11T09:38:00Z">
        <w:r w:rsidRPr="00841291" w:rsidDel="00841291">
          <w:rPr>
            <w:noProof/>
            <w:rPrChange w:id="244" w:author="Nigel Crowther1" w:date="2023-05-11T09:38:00Z">
              <w:rPr>
                <w:rStyle w:val="Hyperlink"/>
                <w:noProof/>
              </w:rPr>
            </w:rPrChange>
          </w:rPr>
          <w:delText>Lab 6 - Advanced DMN</w:delText>
        </w:r>
        <w:r w:rsidDel="00841291">
          <w:rPr>
            <w:noProof/>
            <w:webHidden/>
          </w:rPr>
          <w:tab/>
        </w:r>
        <w:r w:rsidR="00656719" w:rsidDel="00841291">
          <w:rPr>
            <w:noProof/>
            <w:webHidden/>
          </w:rPr>
          <w:delText>41</w:delText>
        </w:r>
      </w:del>
    </w:p>
    <w:p w14:paraId="52BDE3B9" w14:textId="472B06F9" w:rsidR="00F8164E" w:rsidDel="00841291" w:rsidRDefault="00F8164E" w:rsidP="00CB42FF">
      <w:pPr>
        <w:pStyle w:val="TOC1"/>
        <w:rPr>
          <w:del w:id="245" w:author="Nigel Crowther1" w:date="2023-05-11T09:38:00Z"/>
          <w:rFonts w:eastAsiaTheme="minorEastAsia" w:cstheme="minorBidi"/>
          <w:noProof/>
        </w:rPr>
        <w:pPrChange w:id="246" w:author="Nigel Crowther1" w:date="2023-05-11T09:55:00Z">
          <w:pPr>
            <w:pStyle w:val="TOC2"/>
            <w:tabs>
              <w:tab w:val="right" w:leader="dot" w:pos="9736"/>
            </w:tabs>
          </w:pPr>
        </w:pPrChange>
      </w:pPr>
      <w:del w:id="247" w:author="Nigel Crowther1" w:date="2023-05-11T09:38:00Z">
        <w:r w:rsidRPr="00841291" w:rsidDel="00841291">
          <w:rPr>
            <w:noProof/>
            <w:rPrChange w:id="248" w:author="Nigel Crowther1" w:date="2023-05-11T09:38:00Z">
              <w:rPr>
                <w:rStyle w:val="Hyperlink"/>
                <w:noProof/>
              </w:rPr>
            </w:rPrChange>
          </w:rPr>
          <w:delText>Introduction</w:delText>
        </w:r>
        <w:r w:rsidDel="00841291">
          <w:rPr>
            <w:noProof/>
            <w:webHidden/>
          </w:rPr>
          <w:tab/>
        </w:r>
        <w:r w:rsidR="00656719" w:rsidDel="00841291">
          <w:rPr>
            <w:noProof/>
            <w:webHidden/>
          </w:rPr>
          <w:delText>41</w:delText>
        </w:r>
      </w:del>
    </w:p>
    <w:p w14:paraId="59D61296" w14:textId="11B60369" w:rsidR="00F8164E" w:rsidDel="00841291" w:rsidRDefault="00F8164E" w:rsidP="00CB42FF">
      <w:pPr>
        <w:pStyle w:val="TOC1"/>
        <w:rPr>
          <w:del w:id="249" w:author="Nigel Crowther1" w:date="2023-05-11T09:38:00Z"/>
          <w:rFonts w:eastAsiaTheme="minorEastAsia" w:cstheme="minorBidi"/>
          <w:noProof/>
        </w:rPr>
        <w:pPrChange w:id="250" w:author="Nigel Crowther1" w:date="2023-05-11T09:55:00Z">
          <w:pPr>
            <w:pStyle w:val="TOC2"/>
            <w:tabs>
              <w:tab w:val="right" w:leader="dot" w:pos="9736"/>
            </w:tabs>
          </w:pPr>
        </w:pPrChange>
      </w:pPr>
      <w:del w:id="251" w:author="Nigel Crowther1" w:date="2023-05-11T09:38:00Z">
        <w:r w:rsidRPr="00841291" w:rsidDel="00841291">
          <w:rPr>
            <w:noProof/>
            <w:rPrChange w:id="252" w:author="Nigel Crowther1" w:date="2023-05-11T09:38:00Z">
              <w:rPr>
                <w:rStyle w:val="Hyperlink"/>
                <w:noProof/>
              </w:rPr>
            </w:rPrChange>
          </w:rPr>
          <w:delText>Instructions</w:delText>
        </w:r>
        <w:r w:rsidDel="00841291">
          <w:rPr>
            <w:noProof/>
            <w:webHidden/>
          </w:rPr>
          <w:tab/>
        </w:r>
        <w:r w:rsidR="00656719" w:rsidDel="00841291">
          <w:rPr>
            <w:noProof/>
            <w:webHidden/>
          </w:rPr>
          <w:delText>41</w:delText>
        </w:r>
      </w:del>
    </w:p>
    <w:p w14:paraId="0493F14B" w14:textId="7AB326C7" w:rsidR="00F8164E" w:rsidDel="00841291" w:rsidRDefault="00F8164E" w:rsidP="00CB42FF">
      <w:pPr>
        <w:pStyle w:val="TOC1"/>
        <w:rPr>
          <w:del w:id="253" w:author="Nigel Crowther1" w:date="2023-05-11T09:38:00Z"/>
          <w:rFonts w:eastAsiaTheme="minorEastAsia" w:cstheme="minorBidi"/>
          <w:noProof/>
          <w:sz w:val="22"/>
          <w:szCs w:val="22"/>
        </w:rPr>
        <w:pPrChange w:id="254" w:author="Nigel Crowther1" w:date="2023-05-11T09:55:00Z">
          <w:pPr>
            <w:pStyle w:val="TOC3"/>
            <w:tabs>
              <w:tab w:val="right" w:leader="dot" w:pos="9736"/>
            </w:tabs>
          </w:pPr>
        </w:pPrChange>
      </w:pPr>
      <w:del w:id="255" w:author="Nigel Crowther1" w:date="2023-05-11T09:38:00Z">
        <w:r w:rsidRPr="00841291" w:rsidDel="00841291">
          <w:rPr>
            <w:noProof/>
            <w:rPrChange w:id="256" w:author="Nigel Crowther1" w:date="2023-05-11T09:38:00Z">
              <w:rPr>
                <w:rStyle w:val="Hyperlink"/>
                <w:noProof/>
              </w:rPr>
            </w:rPrChange>
          </w:rPr>
          <w:delText>A Quick Tour of the Flight Rebooking Service</w:delText>
        </w:r>
        <w:r w:rsidDel="00841291">
          <w:rPr>
            <w:noProof/>
            <w:webHidden/>
          </w:rPr>
          <w:tab/>
        </w:r>
        <w:r w:rsidR="00656719" w:rsidDel="00841291">
          <w:rPr>
            <w:noProof/>
            <w:webHidden/>
          </w:rPr>
          <w:delText>42</w:delText>
        </w:r>
      </w:del>
    </w:p>
    <w:p w14:paraId="3A9C73D5" w14:textId="5CDDF75A" w:rsidR="00F8164E" w:rsidDel="00841291" w:rsidRDefault="00F8164E" w:rsidP="00CB42FF">
      <w:pPr>
        <w:pStyle w:val="TOC1"/>
        <w:rPr>
          <w:del w:id="257" w:author="Nigel Crowther1" w:date="2023-05-11T09:38:00Z"/>
          <w:rFonts w:eastAsiaTheme="minorEastAsia" w:cstheme="minorBidi"/>
          <w:noProof/>
          <w:sz w:val="22"/>
          <w:szCs w:val="22"/>
        </w:rPr>
        <w:pPrChange w:id="258" w:author="Nigel Crowther1" w:date="2023-05-11T09:55:00Z">
          <w:pPr>
            <w:pStyle w:val="TOC3"/>
            <w:tabs>
              <w:tab w:val="right" w:leader="dot" w:pos="9736"/>
            </w:tabs>
          </w:pPr>
        </w:pPrChange>
      </w:pPr>
      <w:del w:id="259" w:author="Nigel Crowther1" w:date="2023-05-11T09:38:00Z">
        <w:r w:rsidRPr="00841291" w:rsidDel="00841291">
          <w:rPr>
            <w:noProof/>
            <w:rPrChange w:id="260" w:author="Nigel Crowther1" w:date="2023-05-11T09:38:00Z">
              <w:rPr>
                <w:rStyle w:val="Hyperlink"/>
                <w:noProof/>
              </w:rPr>
            </w:rPrChange>
          </w:rPr>
          <w:delText>Extend the diagram</w:delText>
        </w:r>
        <w:r w:rsidDel="00841291">
          <w:rPr>
            <w:noProof/>
            <w:webHidden/>
          </w:rPr>
          <w:tab/>
        </w:r>
        <w:r w:rsidR="00656719" w:rsidDel="00841291">
          <w:rPr>
            <w:noProof/>
            <w:webHidden/>
          </w:rPr>
          <w:delText>47</w:delText>
        </w:r>
      </w:del>
    </w:p>
    <w:p w14:paraId="1F1484F4" w14:textId="59453ACA" w:rsidR="00F8164E" w:rsidDel="00841291" w:rsidRDefault="00F8164E" w:rsidP="00CB42FF">
      <w:pPr>
        <w:pStyle w:val="TOC1"/>
        <w:rPr>
          <w:del w:id="261" w:author="Nigel Crowther1" w:date="2023-05-11T09:38:00Z"/>
          <w:rFonts w:eastAsiaTheme="minorEastAsia" w:cstheme="minorBidi"/>
          <w:noProof/>
          <w:sz w:val="22"/>
          <w:szCs w:val="22"/>
        </w:rPr>
        <w:pPrChange w:id="262" w:author="Nigel Crowther1" w:date="2023-05-11T09:55:00Z">
          <w:pPr>
            <w:pStyle w:val="TOC1"/>
            <w:tabs>
              <w:tab w:val="right" w:leader="dot" w:pos="9736"/>
            </w:tabs>
          </w:pPr>
        </w:pPrChange>
      </w:pPr>
      <w:del w:id="263" w:author="Nigel Crowther1" w:date="2023-05-11T09:38:00Z">
        <w:r w:rsidRPr="00841291" w:rsidDel="00841291">
          <w:rPr>
            <w:noProof/>
            <w:rPrChange w:id="264" w:author="Nigel Crowther1" w:date="2023-05-11T09:38:00Z">
              <w:rPr>
                <w:rStyle w:val="Hyperlink"/>
                <w:noProof/>
              </w:rPr>
            </w:rPrChange>
          </w:rPr>
          <w:delText>3 Conclusion</w:delText>
        </w:r>
        <w:r w:rsidDel="00841291">
          <w:rPr>
            <w:noProof/>
            <w:webHidden/>
          </w:rPr>
          <w:tab/>
        </w:r>
        <w:r w:rsidR="00656719" w:rsidDel="00841291">
          <w:rPr>
            <w:noProof/>
            <w:webHidden/>
          </w:rPr>
          <w:delText>49</w:delText>
        </w:r>
      </w:del>
    </w:p>
    <w:p w14:paraId="713D3E8F" w14:textId="3D8D2272" w:rsidR="00F8164E" w:rsidDel="00841291" w:rsidRDefault="00F8164E" w:rsidP="00CB42FF">
      <w:pPr>
        <w:pStyle w:val="TOC1"/>
        <w:rPr>
          <w:del w:id="265" w:author="Nigel Crowther1" w:date="2023-05-11T09:38:00Z"/>
          <w:rFonts w:eastAsiaTheme="minorEastAsia" w:cstheme="minorBidi"/>
          <w:noProof/>
          <w:sz w:val="22"/>
          <w:szCs w:val="22"/>
        </w:rPr>
        <w:pPrChange w:id="266" w:author="Nigel Crowther1" w:date="2023-05-11T09:55:00Z">
          <w:pPr>
            <w:pStyle w:val="TOC1"/>
            <w:tabs>
              <w:tab w:val="right" w:leader="dot" w:pos="9736"/>
            </w:tabs>
          </w:pPr>
        </w:pPrChange>
      </w:pPr>
      <w:del w:id="267" w:author="Nigel Crowther1" w:date="2023-05-11T09:38:00Z">
        <w:r w:rsidRPr="00841291" w:rsidDel="00841291">
          <w:rPr>
            <w:noProof/>
            <w:rPrChange w:id="268" w:author="Nigel Crowther1" w:date="2023-05-11T09:38:00Z">
              <w:rPr>
                <w:rStyle w:val="Hyperlink"/>
                <w:noProof/>
              </w:rPr>
            </w:rPrChange>
          </w:rPr>
          <w:delText>4 Appendix A: Installing KIE Sandbox Extended Services</w:delText>
        </w:r>
        <w:r w:rsidDel="00841291">
          <w:rPr>
            <w:noProof/>
            <w:webHidden/>
          </w:rPr>
          <w:tab/>
        </w:r>
        <w:r w:rsidR="00656719" w:rsidDel="00841291">
          <w:rPr>
            <w:noProof/>
            <w:webHidden/>
          </w:rPr>
          <w:delText>50</w:delText>
        </w:r>
      </w:del>
    </w:p>
    <w:p w14:paraId="328801D3" w14:textId="43AD64E9" w:rsidR="001870EC" w:rsidRPr="00545C83" w:rsidRDefault="00F8164E" w:rsidP="00CB42FF">
      <w:pPr>
        <w:pStyle w:val="TOC1"/>
        <w:pPrChange w:id="269" w:author="Nigel Crowther1" w:date="2023-05-11T09:55:00Z">
          <w:pPr>
            <w:pStyle w:val="TOC1"/>
            <w:tabs>
              <w:tab w:val="right" w:leader="dot" w:pos="9736"/>
            </w:tabs>
          </w:pPr>
        </w:pPrChange>
      </w:pPr>
      <w:del w:id="270" w:author="Nigel Crowther1" w:date="2023-05-11T09:38:00Z">
        <w:r w:rsidRPr="00841291" w:rsidDel="00841291">
          <w:rPr>
            <w:noProof/>
            <w:rPrChange w:id="271" w:author="Nigel Crowther1" w:date="2023-05-11T09:38:00Z">
              <w:rPr>
                <w:rStyle w:val="Hyperlink"/>
                <w:noProof/>
              </w:rPr>
            </w:rPrChange>
          </w:rPr>
          <w:delText>5 Appendix B: Clearing the KIE Sandbox Cache</w:delText>
        </w:r>
        <w:r w:rsidDel="00841291">
          <w:rPr>
            <w:noProof/>
            <w:webHidden/>
          </w:rPr>
          <w:tab/>
        </w:r>
        <w:r w:rsidR="00656719" w:rsidDel="00841291">
          <w:rPr>
            <w:noProof/>
            <w:webHidden/>
          </w:rPr>
          <w:delText>51</w:delText>
        </w:r>
      </w:del>
      <w:r w:rsidR="00AC0117" w:rsidRPr="00545C83">
        <w:rPr>
          <w:rFonts w:eastAsia="Batang"/>
          <w:sz w:val="21"/>
          <w:szCs w:val="28"/>
          <w:lang w:eastAsia="en-US"/>
        </w:rPr>
        <w:fldChar w:fldCharType="end"/>
      </w:r>
    </w:p>
    <w:p w14:paraId="4A665A2B" w14:textId="61462251" w:rsidR="001870EC" w:rsidRPr="00545C83" w:rsidRDefault="001870EC" w:rsidP="00B245C6">
      <w:pPr>
        <w:pStyle w:val="Heading1"/>
        <w:rPr>
          <w:lang w:val="en-GB"/>
        </w:rPr>
      </w:pPr>
      <w:bookmarkStart w:id="272" w:name="_Ref69978374"/>
      <w:bookmarkStart w:id="273" w:name="_Ref69978378"/>
      <w:bookmarkStart w:id="274" w:name="_Toc134691355"/>
      <w:r w:rsidRPr="00545C83">
        <w:rPr>
          <w:lang w:val="en-GB"/>
        </w:rPr>
        <w:lastRenderedPageBreak/>
        <w:t>Introduction</w:t>
      </w:r>
      <w:bookmarkEnd w:id="272"/>
      <w:bookmarkEnd w:id="273"/>
      <w:bookmarkEnd w:id="274"/>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275"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276" w:name="_Toc134691356"/>
      <w:r w:rsidRPr="00545C83">
        <w:rPr>
          <w:lang w:val="en-GB"/>
        </w:rPr>
        <w:lastRenderedPageBreak/>
        <w:t>Prerequisites</w:t>
      </w:r>
      <w:bookmarkEnd w:id="276"/>
    </w:p>
    <w:p w14:paraId="414D3784" w14:textId="4A5798F8" w:rsidR="00AE3486" w:rsidRPr="00545C83" w:rsidRDefault="00AE3486" w:rsidP="00E90F8F">
      <w:pPr>
        <w:rPr>
          <w:lang w:eastAsia="x-none"/>
        </w:rPr>
      </w:pPr>
    </w:p>
    <w:p w14:paraId="73190A2F" w14:textId="04352B86" w:rsidR="00AE3486" w:rsidRPr="00545C83" w:rsidRDefault="00AE3486" w:rsidP="00AE3486">
      <w:pPr>
        <w:rPr>
          <w:lang w:eastAsia="en-US"/>
        </w:rPr>
      </w:pPr>
      <w:r w:rsidRPr="00545C83">
        <w:rPr>
          <w:lang w:eastAsia="x-none"/>
        </w:rPr>
        <w:t xml:space="preserve">For this lab you need </w:t>
      </w:r>
      <w:r w:rsidR="007816A5">
        <w:rPr>
          <w:b/>
          <w:bCs/>
          <w:lang w:eastAsia="x-none"/>
        </w:rPr>
        <w:t>KIE</w:t>
      </w:r>
      <w:r w:rsidRPr="00545C83">
        <w:rPr>
          <w:b/>
          <w:bCs/>
          <w:lang w:eastAsia="x-none"/>
        </w:rPr>
        <w:t xml:space="preserve"> Sandbox</w:t>
      </w:r>
      <w:r w:rsidRPr="00545C83">
        <w:rPr>
          <w:lang w:eastAsia="x-none"/>
        </w:rPr>
        <w:t xml:space="preserve"> with </w:t>
      </w:r>
      <w:r w:rsidR="007816A5">
        <w:rPr>
          <w:i/>
          <w:iCs/>
          <w:lang w:eastAsia="en-US"/>
        </w:rPr>
        <w:t>KIE</w:t>
      </w:r>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r w:rsidR="007816A5">
        <w:rPr>
          <w:i/>
          <w:iCs/>
          <w:lang w:eastAsia="en-US"/>
        </w:rPr>
        <w:t>KIE</w:t>
      </w:r>
      <w:r w:rsidRPr="00545C83">
        <w:rPr>
          <w:i/>
          <w:iCs/>
          <w:lang w:eastAsia="en-US"/>
        </w:rPr>
        <w:t xml:space="preserve"> Sandbox Extended Services</w:t>
      </w:r>
      <w:r w:rsidRPr="00545C83">
        <w:rPr>
          <w:lang w:eastAsia="en-US"/>
        </w:rPr>
        <w:t xml:space="preserve">. </w:t>
      </w:r>
      <w:r w:rsidR="009207EE">
        <w:rPr>
          <w:lang w:eastAsia="en-US"/>
        </w:rPr>
        <w:t xml:space="preserve">  See Appendix A.</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r w:rsidRPr="00545C83">
        <w:rPr>
          <w:lang w:eastAsia="en-US"/>
        </w:rPr>
        <w:t>Git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6A8A0441" w14:textId="4BE9AE54" w:rsidR="00933315" w:rsidRDefault="004146EC" w:rsidP="00290B4E">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bookmarkEnd w:id="275"/>
    </w:p>
    <w:p w14:paraId="5ED19EB6" w14:textId="2AC28FEC" w:rsidR="007816A5" w:rsidRDefault="007816A5" w:rsidP="00290B4E">
      <w:pPr>
        <w:rPr>
          <w:lang w:eastAsia="en-US"/>
        </w:rPr>
      </w:pPr>
    </w:p>
    <w:p w14:paraId="0518287B" w14:textId="4EA3E311" w:rsidR="007816A5" w:rsidRPr="007816A5" w:rsidRDefault="007816A5" w:rsidP="00290B4E">
      <w:pPr>
        <w:rPr>
          <w:lang w:eastAsia="en-US"/>
        </w:rPr>
      </w:pPr>
      <w:r>
        <w:rPr>
          <w:lang w:eastAsia="en-US"/>
        </w:rPr>
        <w:t xml:space="preserve">For </w:t>
      </w:r>
      <w:r w:rsidR="00DB6725">
        <w:rPr>
          <w:lang w:eastAsia="en-US"/>
        </w:rPr>
        <w:t xml:space="preserve">avoiding </w:t>
      </w:r>
      <w:r>
        <w:rPr>
          <w:lang w:eastAsia="en-US"/>
        </w:rPr>
        <w:t>problems</w:t>
      </w:r>
      <w:r w:rsidR="00DB6725">
        <w:rPr>
          <w:lang w:eastAsia="en-US"/>
        </w:rPr>
        <w:t xml:space="preserve"> with KIE Sandbox during and between each lab, </w:t>
      </w:r>
      <w:r>
        <w:rPr>
          <w:lang w:eastAsia="en-US"/>
        </w:rPr>
        <w:t xml:space="preserve">see Appendix </w:t>
      </w:r>
      <w:r w:rsidR="007B140B">
        <w:rPr>
          <w:lang w:eastAsia="en-US"/>
        </w:rPr>
        <w:t>B</w:t>
      </w:r>
      <w:r>
        <w:rPr>
          <w:lang w:eastAsia="en-US"/>
        </w:rPr>
        <w:t>.</w:t>
      </w: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3"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277" w:name="_Toc134691357"/>
      <w:r w:rsidRPr="00545C83">
        <w:rPr>
          <w:lang w:val="en-GB"/>
        </w:rPr>
        <w:lastRenderedPageBreak/>
        <w:t xml:space="preserve">Lab 1 - </w:t>
      </w:r>
      <w:r w:rsidR="00900DCC" w:rsidRPr="00545C83">
        <w:rPr>
          <w:lang w:val="en-GB"/>
        </w:rPr>
        <w:t>Data Types</w:t>
      </w:r>
      <w:bookmarkEnd w:id="277"/>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278" w:name="_Toc134691358"/>
      <w:r w:rsidRPr="00545C83">
        <w:t>Introduction</w:t>
      </w:r>
      <w:bookmarkEnd w:id="278"/>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5ED7621C">
      <w:pPr>
        <w:jc w:val="center"/>
      </w:pPr>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5ED7621C" w:rsidP="00587BD4">
      <w:pPr>
        <w:jc w:val="center"/>
        <w:rPr>
          <w:rStyle w:val="IntenseEmphasis"/>
        </w:rPr>
      </w:pPr>
      <w:r w:rsidRPr="5ED7621C">
        <w:rPr>
          <w:rStyle w:val="IntenseEmphasis"/>
        </w:rPr>
        <w:t>Applying a Data Model to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279" w:name="_Toc134691359"/>
      <w:r w:rsidRPr="00545C83">
        <w:lastRenderedPageBreak/>
        <w:t>Instructions</w:t>
      </w:r>
      <w:bookmarkEnd w:id="279"/>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5">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699D92BB" w:rsidR="00023DFD" w:rsidRPr="00545C83" w:rsidRDefault="00023DFD">
      <w:pPr>
        <w:pStyle w:val="ListParagraph"/>
        <w:numPr>
          <w:ilvl w:val="0"/>
          <w:numId w:val="4"/>
        </w:numPr>
      </w:pPr>
      <w:r w:rsidRPr="00545C83">
        <w:t>An empty canvas opens</w:t>
      </w:r>
      <w:r w:rsidR="007816A5">
        <w:rPr>
          <w:rStyle w:val="FootnoteReference"/>
        </w:rPr>
        <w:footnoteReference w:id="2"/>
      </w:r>
      <w:r w:rsidRPr="00545C83">
        <w:t>.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1C0AC38C" w:rsidR="003F6DA6" w:rsidRPr="00545C83" w:rsidRDefault="00C37965">
      <w:pPr>
        <w:pStyle w:val="ListParagraph"/>
        <w:numPr>
          <w:ilvl w:val="0"/>
          <w:numId w:val="4"/>
        </w:numPr>
      </w:pPr>
      <w:r>
        <w:t xml:space="preserve">From the downloaded zip contents, </w:t>
      </w:r>
      <w:r w:rsidR="00023DFD" w:rsidRPr="00545C83">
        <w:t xml:space="preserve">Select file: </w:t>
      </w:r>
      <w:r w:rsidR="007816A5">
        <w:t>L</w:t>
      </w:r>
      <w:r>
        <w:t>abs\</w:t>
      </w:r>
      <w:r w:rsidR="007816A5">
        <w:rPr>
          <w:i/>
          <w:iCs/>
        </w:rPr>
        <w:t>L</w:t>
      </w:r>
      <w:r w:rsidR="005F7B33" w:rsidRPr="00545C83">
        <w:rPr>
          <w:i/>
          <w:iCs/>
        </w:rPr>
        <w:t>ab01</w:t>
      </w:r>
      <w:r w:rsidR="00B576C7">
        <w:t>\</w:t>
      </w:r>
      <w:r w:rsidR="00B576C7">
        <w:rPr>
          <w:i/>
          <w:iCs/>
        </w:rPr>
        <w:t>Lab01</w:t>
      </w:r>
      <w:r w:rsidR="005F7B33" w:rsidRPr="00545C83">
        <w:rPr>
          <w:i/>
          <w:iCs/>
        </w:rPr>
        <w:t>.dmn</w:t>
      </w:r>
    </w:p>
    <w:p w14:paraId="46C653D1" w14:textId="77777777" w:rsidR="003F6DA6" w:rsidRPr="00545C83" w:rsidRDefault="003F6DA6" w:rsidP="00151BBE">
      <w:pPr>
        <w:rPr>
          <w:lang w:eastAsia="en-US"/>
        </w:rPr>
      </w:pPr>
    </w:p>
    <w:p w14:paraId="0F672711" w14:textId="7AC945F7" w:rsidR="005F7B33" w:rsidRPr="00545C83" w:rsidRDefault="005F7B33">
      <w:pPr>
        <w:pStyle w:val="ListParagraph"/>
        <w:numPr>
          <w:ilvl w:val="0"/>
          <w:numId w:val="4"/>
        </w:numPr>
      </w:pPr>
      <w:r w:rsidRPr="00545C83">
        <w:t xml:space="preserve">You should see </w:t>
      </w:r>
      <w:r w:rsidR="00B576C7">
        <w:rPr>
          <w:i/>
          <w:iCs/>
        </w:rPr>
        <w:t>Lab01</w:t>
      </w:r>
      <w:r w:rsidR="00A82104">
        <w:t>:</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6B281191" w:rsidR="00E13E48" w:rsidRPr="00545C83" w:rsidRDefault="583AB42E" w:rsidP="00151BBE">
      <w:pPr>
        <w:rPr>
          <w:lang w:eastAsia="en-US"/>
        </w:rPr>
      </w:pPr>
      <w:r w:rsidRPr="583AB42E">
        <w:rPr>
          <w:lang w:eastAsia="en-US"/>
        </w:rPr>
        <w:lastRenderedPageBreak/>
        <w:t xml:space="preserve">The inputs are simple data types and there are lots of them!  This </w:t>
      </w:r>
      <w:r w:rsidRPr="583AB42E">
        <w:rPr>
          <w:rFonts w:eastAsia="Batang"/>
          <w:color w:val="000000" w:themeColor="text1"/>
          <w:lang w:eastAsia="en-US"/>
        </w:rPr>
        <w:t>is not the recommended way.  If you have many input data, we recommend using data types instead</w:t>
      </w:r>
      <w:r w:rsidRPr="583AB42E">
        <w:rPr>
          <w:lang w:eastAsia="en-US"/>
        </w:rPr>
        <w:t xml:space="preserve">.  This we </w:t>
      </w:r>
      <w:del w:id="282" w:author="NIGEL CROWTHER" w:date="2023-05-10T15:37:00Z">
        <w:r w:rsidR="006522DB" w:rsidRPr="583AB42E" w:rsidDel="583AB42E">
          <w:rPr>
            <w:lang w:eastAsia="en-US"/>
          </w:rPr>
          <w:delText xml:space="preserve">will </w:delText>
        </w:r>
      </w:del>
      <w:r w:rsidRPr="583AB42E">
        <w:rPr>
          <w:lang w:eastAsia="en-US"/>
        </w:rPr>
        <w:t xml:space="preserve">construct next.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1F3FD4EF" w:rsidR="00701443" w:rsidRPr="00545C83" w:rsidRDefault="583AB42E">
      <w:pPr>
        <w:pStyle w:val="ListParagraph"/>
        <w:numPr>
          <w:ilvl w:val="0"/>
          <w:numId w:val="4"/>
        </w:numPr>
      </w:pPr>
      <w:r>
        <w:t xml:space="preserve">Select the file: </w:t>
      </w:r>
      <w:r w:rsidRPr="583AB42E">
        <w:rPr>
          <w:i/>
          <w:iCs/>
        </w:rPr>
        <w:t>Lab01/PlanetDataType.dmn.</w:t>
      </w:r>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0E9758B"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w:t>
      </w:r>
      <w:r w:rsidR="00B576C7">
        <w:t>contains</w:t>
      </w:r>
      <w:r w:rsidR="00023DFD" w:rsidRPr="00545C83">
        <w:t xml:space="preserve"> </w:t>
      </w:r>
      <w:r w:rsidR="00023DFD" w:rsidRPr="00545C83">
        <w:rPr>
          <w:i/>
          <w:iCs/>
        </w:rPr>
        <w:t>surface</w:t>
      </w:r>
      <w:r w:rsidR="00023DFD" w:rsidRPr="00545C83">
        <w:t xml:space="preserve"> and </w:t>
      </w:r>
      <w:r w:rsidR="00023DFD" w:rsidRPr="00545C83">
        <w:rPr>
          <w:i/>
          <w:iCs/>
        </w:rPr>
        <w:t>atmosphere</w:t>
      </w:r>
      <w:r w:rsidR="00A82104">
        <w:rPr>
          <w:i/>
          <w:iCs/>
        </w:rPr>
        <w:t xml:space="preserve"> </w:t>
      </w:r>
      <w:r w:rsidR="00B576C7">
        <w:t xml:space="preserve">in </w:t>
      </w:r>
      <w:r w:rsidR="00A82104" w:rsidRPr="00A82104">
        <w:t>a multi-level structure</w:t>
      </w:r>
      <w:r w:rsidR="00023DFD" w:rsidRPr="00A82104">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1F834240" w:rsidR="003F6DA6" w:rsidRPr="00545C83" w:rsidRDefault="003F6DA6">
      <w:pPr>
        <w:pStyle w:val="ListParagraph"/>
        <w:numPr>
          <w:ilvl w:val="0"/>
          <w:numId w:val="4"/>
        </w:numPr>
      </w:pPr>
      <w:r w:rsidRPr="00545C83">
        <w:t>Go back to</w:t>
      </w:r>
      <w:r w:rsidR="00023DFD" w:rsidRPr="00545C83">
        <w:t xml:space="preserve"> </w:t>
      </w:r>
      <w:r w:rsidR="00B576C7">
        <w:rPr>
          <w:i/>
          <w:iCs/>
        </w:rPr>
        <w:t>Lab01</w:t>
      </w:r>
      <w:r w:rsidR="00DE1B76" w:rsidRPr="00545C83">
        <w:rPr>
          <w:i/>
          <w:iCs/>
        </w:rPr>
        <w:t xml:space="preserve"> </w:t>
      </w:r>
      <w:r w:rsidRPr="00545C83">
        <w:t xml:space="preserve">by clicking the </w:t>
      </w:r>
      <w:r w:rsidR="00DE1B76" w:rsidRPr="00545C83">
        <w:t>drop-down</w:t>
      </w:r>
      <w:r w:rsidR="00023DFD" w:rsidRPr="00545C83">
        <w:t xml:space="preserve"> arrow next to </w:t>
      </w:r>
      <w:r w:rsidR="00023DFD" w:rsidRPr="00545C83">
        <w:rPr>
          <w:i/>
          <w:iCs/>
        </w:rPr>
        <w:t>PlanetDataType</w:t>
      </w:r>
      <w:r w:rsidR="00023DFD" w:rsidRPr="00545C83">
        <w:t>:</w:t>
      </w:r>
    </w:p>
    <w:p w14:paraId="05B882E4" w14:textId="09914BC6" w:rsidR="005F7B33" w:rsidRPr="00545C83" w:rsidRDefault="005F7B33" w:rsidP="00151BBE">
      <w:pPr>
        <w:rPr>
          <w:lang w:eastAsia="en-US"/>
        </w:rPr>
      </w:pPr>
    </w:p>
    <w:p w14:paraId="1502776B" w14:textId="119357E5" w:rsidR="00E13E48" w:rsidRPr="00545C83" w:rsidRDefault="583AB42E">
      <w:pPr>
        <w:pStyle w:val="ListParagraph"/>
        <w:numPr>
          <w:ilvl w:val="0"/>
          <w:numId w:val="4"/>
        </w:numPr>
      </w:pPr>
      <w:r>
        <w:t xml:space="preserve">Within </w:t>
      </w:r>
      <w:r w:rsidRPr="583AB42E">
        <w:rPr>
          <w:i/>
          <w:iCs/>
        </w:rPr>
        <w:t>Lab01</w:t>
      </w:r>
      <w:r>
        <w:t xml:space="preserve">, Select </w:t>
      </w:r>
      <w:r w:rsidRPr="583AB42E">
        <w:rPr>
          <w:rStyle w:val="Strong"/>
          <w:rFonts w:ascii="Red Hat Text" w:hAnsi="Red Hat Text"/>
          <w:color w:val="252525"/>
          <w:sz w:val="27"/>
          <w:szCs w:val="27"/>
        </w:rPr>
        <w:t xml:space="preserve">Included Models </w:t>
      </w:r>
      <w:r w:rsidRPr="583AB42E">
        <w:rPr>
          <w:rStyle w:val="Strong"/>
          <w:rFonts w:ascii="Red Hat Text" w:hAnsi="Red Hat Text"/>
          <w:b w:val="0"/>
          <w:bCs w:val="0"/>
          <w:color w:val="252525"/>
          <w:sz w:val="27"/>
          <w:szCs w:val="27"/>
        </w:rPr>
        <w:t>tab</w:t>
      </w:r>
      <w:r>
        <w:t>, and then click </w:t>
      </w:r>
      <w:r w:rsidRPr="583AB42E">
        <w:rPr>
          <w:rStyle w:val="Strong"/>
          <w:rFonts w:ascii="Red Hat Text" w:hAnsi="Red Hat Text"/>
          <w:color w:val="252525"/>
          <w:sz w:val="27"/>
          <w:szCs w:val="27"/>
        </w:rPr>
        <w:t>Include Model</w:t>
      </w:r>
      <w:r>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lastRenderedPageBreak/>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r w:rsidRPr="00545C83">
        <w:rPr>
          <w:i/>
          <w:iCs/>
          <w:color w:val="161616"/>
          <w:shd w:val="clear" w:color="auto" w:fill="FFFFFF"/>
        </w:rPr>
        <w:t>PlanetDataType</w:t>
      </w:r>
      <w:r w:rsidRPr="00545C83">
        <w:rPr>
          <w:color w:val="161616"/>
          <w:shd w:val="clear" w:color="auto" w:fill="FFFFFF"/>
        </w:rPr>
        <w:t xml:space="preserve"> model and give it the same name of </w:t>
      </w:r>
      <w:r w:rsidRPr="00545C83">
        <w:rPr>
          <w:i/>
          <w:iCs/>
          <w:color w:val="161616"/>
          <w:shd w:val="clear" w:color="auto" w:fill="FFFFFF"/>
        </w:rPr>
        <w:t>PlanetDataType</w:t>
      </w:r>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7527437A">
            <wp:extent cx="4048320" cy="2543175"/>
            <wp:effectExtent l="228600" t="228600" r="21907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911" cy="256239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3664597D" w14:textId="06194BE6" w:rsidR="00DE1B76" w:rsidRPr="002D0277" w:rsidRDefault="00ED0B71" w:rsidP="008E4570">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532D18F6" w14:textId="5702FDBF" w:rsidR="00DE1B76" w:rsidRPr="00545C83" w:rsidRDefault="002D0277" w:rsidP="008E4570">
      <w:pPr>
        <w:jc w:val="both"/>
      </w:pPr>
      <w:r w:rsidRPr="002D0277">
        <w:rPr>
          <w:noProof/>
        </w:rPr>
        <w:drawing>
          <wp:inline distT="0" distB="0" distL="0" distR="0" wp14:anchorId="28CD6CB8" wp14:editId="5D3DA6FB">
            <wp:extent cx="2686050" cy="2887360"/>
            <wp:effectExtent l="228600" t="228600" r="209550" b="2178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19" cy="2891304"/>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r w:rsidR="00240731" w:rsidRPr="00545C83">
        <w:rPr>
          <w:i/>
          <w:iCs/>
        </w:rPr>
        <w:t>P</w:t>
      </w:r>
      <w:r w:rsidRPr="00545C83">
        <w:rPr>
          <w:i/>
          <w:iCs/>
        </w:rPr>
        <w:t>lanet</w:t>
      </w:r>
      <w:r w:rsidR="00240731" w:rsidRPr="00545C83">
        <w:rPr>
          <w:i/>
          <w:iCs/>
        </w:rPr>
        <w:t>Info</w:t>
      </w:r>
      <w:r w:rsidR="00240731" w:rsidRPr="00545C83">
        <w:t xml:space="preserve"> assigning it a</w:t>
      </w:r>
      <w:r w:rsidRPr="00545C83">
        <w:t xml:space="preserve"> type </w:t>
      </w:r>
      <w:r w:rsidR="00240731" w:rsidRPr="00545C83">
        <w:t xml:space="preserve">of </w:t>
      </w:r>
      <w:r w:rsidR="00ED0B71" w:rsidRPr="00545C83">
        <w:rPr>
          <w:i/>
          <w:iCs/>
        </w:rPr>
        <w:t>PlanetDataType.</w:t>
      </w:r>
      <w:r w:rsidRPr="00545C83">
        <w:rPr>
          <w:i/>
          <w:iCs/>
        </w:rPr>
        <w:t>PlanetInfo:</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72C1317E">
            <wp:extent cx="3286125" cy="2357267"/>
            <wp:effectExtent l="228600" t="228600" r="200025" b="1574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2892" cy="23621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39BAD031" w14:textId="02C6FA56" w:rsidR="00240731" w:rsidRPr="00545C83" w:rsidRDefault="00240731" w:rsidP="00151BBE">
      <w:pPr>
        <w:pStyle w:val="ListParagraph"/>
        <w:numPr>
          <w:ilvl w:val="0"/>
          <w:numId w:val="4"/>
        </w:numPr>
      </w:pPr>
      <w:r w:rsidRPr="00545C83">
        <w:t>Click in the Problems button at the bottom right</w:t>
      </w:r>
      <w:r w:rsidR="00235499" w:rsidRPr="00545C83">
        <w:rPr>
          <w:rStyle w:val="FootnoteReference"/>
        </w:rPr>
        <w:footnoteReference w:id="3"/>
      </w:r>
      <w:r w:rsidRPr="00545C83">
        <w:t xml:space="preserve">.  </w:t>
      </w:r>
      <w:r w:rsidR="00E74233">
        <w:t xml:space="preserve">Then click </w:t>
      </w:r>
      <w:r w:rsidR="00E74233" w:rsidRPr="583AB42E">
        <w:rPr>
          <w:i/>
          <w:iCs/>
        </w:rPr>
        <w:t>Lab01.dmn</w:t>
      </w:r>
      <w:r w:rsidR="00E74233">
        <w:t xml:space="preserve">. </w:t>
      </w:r>
      <w:r w:rsidRPr="00545C83">
        <w:t xml:space="preserve">You should see </w:t>
      </w:r>
      <w:r w:rsidR="00E74233">
        <w:t xml:space="preserve">the following </w:t>
      </w:r>
      <w:r w:rsidRPr="00545C83">
        <w:t>errors:</w:t>
      </w:r>
    </w:p>
    <w:p w14:paraId="612C54AB" w14:textId="4F61FB45" w:rsidR="00240731" w:rsidRPr="00545C83" w:rsidRDefault="002D0277" w:rsidP="00151BBE">
      <w:pPr>
        <w:rPr>
          <w:lang w:eastAsia="en-US"/>
        </w:rPr>
      </w:pPr>
      <w:r w:rsidRPr="002D0277">
        <w:rPr>
          <w:noProof/>
          <w:lang w:eastAsia="en-US"/>
        </w:rPr>
        <w:drawing>
          <wp:inline distT="0" distB="0" distL="0" distR="0" wp14:anchorId="7CF15AF5" wp14:editId="47B36E4C">
            <wp:extent cx="5943600" cy="1414243"/>
            <wp:effectExtent l="228600" t="228600" r="209550" b="2051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937" cy="1414799"/>
                    </a:xfrm>
                    <a:prstGeom prst="rect">
                      <a:avLst/>
                    </a:prstGeom>
                    <a:effectLst>
                      <a:glow rad="228600">
                        <a:schemeClr val="accent1">
                          <a:satMod val="175000"/>
                          <a:alpha val="40000"/>
                        </a:schemeClr>
                      </a:glow>
                    </a:effectLst>
                  </pic:spPr>
                </pic:pic>
              </a:graphicData>
            </a:graphic>
          </wp:inline>
        </w:drawing>
      </w:r>
    </w:p>
    <w:p w14:paraId="774EDA9A" w14:textId="259664D0" w:rsidR="002D0277"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still </w:t>
      </w:r>
      <w:r w:rsidR="00240731" w:rsidRPr="00545C83">
        <w:t>referenc</w:t>
      </w:r>
      <w:r w:rsidR="002D0277">
        <w:t>es</w:t>
      </w:r>
      <w:r w:rsidR="00240731" w:rsidRPr="00545C83">
        <w:t xml:space="preserve"> the primitive inputs.  We need to fix this.  </w:t>
      </w:r>
      <w:r w:rsidR="00151BBE" w:rsidRPr="00545C83">
        <w:t xml:space="preserve">Edit the table </w:t>
      </w:r>
      <w:r w:rsidR="002D0277">
        <w:t xml:space="preserve">inputs </w:t>
      </w:r>
      <w:r w:rsidR="00240731" w:rsidRPr="00545C83">
        <w:t>so that</w:t>
      </w:r>
      <w:r w:rsidR="00151BBE" w:rsidRPr="00545C83">
        <w:t xml:space="preserve"> </w:t>
      </w:r>
      <w:r w:rsidRPr="00545C83">
        <w:t>p</w:t>
      </w:r>
      <w:r w:rsidR="00151BBE" w:rsidRPr="00EE66FB">
        <w:rPr>
          <w:i/>
          <w:iCs/>
        </w:rPr>
        <w:t>lanetInfo</w:t>
      </w:r>
      <w:r w:rsidR="00151BBE" w:rsidRPr="00545C83">
        <w:t xml:space="preserve"> </w:t>
      </w:r>
      <w:r w:rsidRPr="00545C83">
        <w:t xml:space="preserve">is referenced instead of primitives.  </w:t>
      </w:r>
      <w:r w:rsidR="002D0277">
        <w:t>The mapping is as follows:</w:t>
      </w:r>
    </w:p>
    <w:p w14:paraId="2BF36AD7" w14:textId="34567F31" w:rsidR="002D0277" w:rsidRDefault="002D0277" w:rsidP="002D0277">
      <w:pPr>
        <w:ind w:left="360"/>
      </w:pPr>
    </w:p>
    <w:tbl>
      <w:tblPr>
        <w:tblStyle w:val="TableGrid"/>
        <w:tblW w:w="0" w:type="auto"/>
        <w:tblInd w:w="720" w:type="dxa"/>
        <w:tblLook w:val="04A0" w:firstRow="1" w:lastRow="0" w:firstColumn="1" w:lastColumn="0" w:noHBand="0" w:noVBand="1"/>
      </w:tblPr>
      <w:tblGrid>
        <w:gridCol w:w="3009"/>
        <w:gridCol w:w="4252"/>
      </w:tblGrid>
      <w:tr w:rsidR="002D0277" w14:paraId="0DB25461" w14:textId="77777777" w:rsidTr="002D0277">
        <w:tc>
          <w:tcPr>
            <w:tcW w:w="3009" w:type="dxa"/>
          </w:tcPr>
          <w:p w14:paraId="74D972C2" w14:textId="58C4625A" w:rsidR="002D0277" w:rsidRPr="002D0277" w:rsidRDefault="002D0277" w:rsidP="00C730AC">
            <w:pPr>
              <w:tabs>
                <w:tab w:val="left" w:pos="1332"/>
              </w:tabs>
              <w:jc w:val="both"/>
              <w:rPr>
                <w:b/>
                <w:bCs/>
              </w:rPr>
            </w:pPr>
            <w:r w:rsidRPr="002D0277">
              <w:rPr>
                <w:b/>
                <w:bCs/>
              </w:rPr>
              <w:t>Before Edit</w:t>
            </w:r>
          </w:p>
        </w:tc>
        <w:tc>
          <w:tcPr>
            <w:tcW w:w="4252" w:type="dxa"/>
          </w:tcPr>
          <w:p w14:paraId="55147AA8" w14:textId="777DA3B9" w:rsidR="002D0277" w:rsidRPr="002D0277" w:rsidRDefault="002D0277" w:rsidP="002D0277">
            <w:pPr>
              <w:rPr>
                <w:b/>
                <w:bCs/>
              </w:rPr>
            </w:pPr>
            <w:r w:rsidRPr="002D0277">
              <w:rPr>
                <w:b/>
                <w:bCs/>
              </w:rPr>
              <w:t>After Edit</w:t>
            </w:r>
          </w:p>
        </w:tc>
      </w:tr>
      <w:tr w:rsidR="002D0277" w14:paraId="5E0163CA" w14:textId="77777777" w:rsidTr="002D0277">
        <w:tc>
          <w:tcPr>
            <w:tcW w:w="3009" w:type="dxa"/>
          </w:tcPr>
          <w:p w14:paraId="0D5BBC72" w14:textId="0E3AED1A" w:rsidR="002D0277" w:rsidRDefault="002D0277" w:rsidP="002D0277">
            <w:r>
              <w:t>pressure</w:t>
            </w:r>
          </w:p>
        </w:tc>
        <w:tc>
          <w:tcPr>
            <w:tcW w:w="4252" w:type="dxa"/>
          </w:tcPr>
          <w:p w14:paraId="13592587" w14:textId="0F9E3E7C" w:rsidR="002D0277" w:rsidRDefault="002D0277" w:rsidP="002D0277">
            <w:r>
              <w:t>planetInfo.surface.pressure</w:t>
            </w:r>
          </w:p>
        </w:tc>
      </w:tr>
      <w:tr w:rsidR="002D0277" w14:paraId="7170DCE7" w14:textId="77777777" w:rsidTr="002D0277">
        <w:tc>
          <w:tcPr>
            <w:tcW w:w="3009" w:type="dxa"/>
          </w:tcPr>
          <w:p w14:paraId="765E1B9D" w14:textId="78028983" w:rsidR="002D0277" w:rsidRDefault="002D0277" w:rsidP="002D0277">
            <w:r>
              <w:t>carbonDioxide</w:t>
            </w:r>
          </w:p>
        </w:tc>
        <w:tc>
          <w:tcPr>
            <w:tcW w:w="4252" w:type="dxa"/>
          </w:tcPr>
          <w:p w14:paraId="13565112" w14:textId="661FB398" w:rsidR="002D0277" w:rsidRDefault="002D0277" w:rsidP="002D0277">
            <w:r w:rsidRPr="002D0277">
              <w:t>planetInfo.atmosphere.carbonDioxide</w:t>
            </w:r>
          </w:p>
        </w:tc>
      </w:tr>
      <w:tr w:rsidR="002D0277" w14:paraId="01E79530" w14:textId="77777777" w:rsidTr="002D0277">
        <w:tc>
          <w:tcPr>
            <w:tcW w:w="3009" w:type="dxa"/>
          </w:tcPr>
          <w:p w14:paraId="11D7810F" w14:textId="2DE84F6B" w:rsidR="002D0277" w:rsidRDefault="002D0277" w:rsidP="002D0277">
            <w:r>
              <w:t>temperature</w:t>
            </w:r>
          </w:p>
        </w:tc>
        <w:tc>
          <w:tcPr>
            <w:tcW w:w="4252" w:type="dxa"/>
          </w:tcPr>
          <w:p w14:paraId="137EC8BC" w14:textId="438CED32" w:rsidR="002D0277" w:rsidRDefault="002D0277" w:rsidP="002D0277">
            <w:r>
              <w:t>planetInfo.surface.temperature</w:t>
            </w:r>
          </w:p>
        </w:tc>
      </w:tr>
      <w:tr w:rsidR="002D0277" w14:paraId="4053BDC4" w14:textId="77777777" w:rsidTr="002D0277">
        <w:tc>
          <w:tcPr>
            <w:tcW w:w="3009" w:type="dxa"/>
          </w:tcPr>
          <w:p w14:paraId="2C531174" w14:textId="4DED0B25" w:rsidR="002D0277" w:rsidRDefault="002D0277" w:rsidP="002D0277">
            <w:r>
              <w:t>gravity</w:t>
            </w:r>
          </w:p>
        </w:tc>
        <w:tc>
          <w:tcPr>
            <w:tcW w:w="4252" w:type="dxa"/>
          </w:tcPr>
          <w:p w14:paraId="09D15FC5" w14:textId="22EBF86B" w:rsidR="002D0277" w:rsidRDefault="002D0277" w:rsidP="002D0277">
            <w:r>
              <w:t>planetInfo.surface.gravity</w:t>
            </w:r>
          </w:p>
        </w:tc>
      </w:tr>
      <w:tr w:rsidR="002D0277" w14:paraId="4FA4B47A" w14:textId="77777777" w:rsidTr="002D0277">
        <w:tc>
          <w:tcPr>
            <w:tcW w:w="3009" w:type="dxa"/>
          </w:tcPr>
          <w:p w14:paraId="67A3E0B1" w14:textId="6BF87C53" w:rsidR="002D0277" w:rsidRDefault="002D0277" w:rsidP="002D0277">
            <w:r>
              <w:t>methane</w:t>
            </w:r>
          </w:p>
        </w:tc>
        <w:tc>
          <w:tcPr>
            <w:tcW w:w="4252" w:type="dxa"/>
          </w:tcPr>
          <w:p w14:paraId="14EFD400" w14:textId="73F2D456" w:rsidR="002D0277" w:rsidRDefault="002D0277" w:rsidP="002D0277">
            <w:r w:rsidRPr="002D0277">
              <w:t>planetInfo.atmosphere.</w:t>
            </w:r>
            <w:r>
              <w:t>methane</w:t>
            </w:r>
          </w:p>
        </w:tc>
      </w:tr>
      <w:tr w:rsidR="002D0277" w14:paraId="6738CB4B" w14:textId="77777777" w:rsidTr="002D0277">
        <w:tc>
          <w:tcPr>
            <w:tcW w:w="3009" w:type="dxa"/>
          </w:tcPr>
          <w:p w14:paraId="724A2341" w14:textId="5769F7BA" w:rsidR="002D0277" w:rsidRDefault="002D0277" w:rsidP="002D0277">
            <w:r>
              <w:t>oxygen</w:t>
            </w:r>
          </w:p>
        </w:tc>
        <w:tc>
          <w:tcPr>
            <w:tcW w:w="4252" w:type="dxa"/>
          </w:tcPr>
          <w:p w14:paraId="213772B8" w14:textId="23B0FA19" w:rsidR="002D0277" w:rsidRDefault="002D0277" w:rsidP="002D0277">
            <w:r w:rsidRPr="002D0277">
              <w:t>planetInfo.atmosphere.</w:t>
            </w:r>
            <w:r>
              <w:t>oxygen</w:t>
            </w:r>
          </w:p>
        </w:tc>
      </w:tr>
    </w:tbl>
    <w:p w14:paraId="755A4068" w14:textId="77777777" w:rsidR="002D0277" w:rsidRDefault="002D0277" w:rsidP="002D0277">
      <w:pPr>
        <w:ind w:left="360"/>
      </w:pPr>
    </w:p>
    <w:p w14:paraId="5C46B15E" w14:textId="77777777" w:rsidR="002D0277" w:rsidRDefault="002D0277" w:rsidP="002D0277">
      <w:pPr>
        <w:ind w:left="360"/>
      </w:pPr>
    </w:p>
    <w:p w14:paraId="33AAEA19" w14:textId="77777777" w:rsidR="002D0277" w:rsidRDefault="002D0277" w:rsidP="002D0277">
      <w:pPr>
        <w:ind w:left="360"/>
      </w:pPr>
    </w:p>
    <w:p w14:paraId="6A24BB77" w14:textId="72CF366E" w:rsidR="00151BBE" w:rsidRDefault="583AB42E" w:rsidP="00EE66FB">
      <w:pPr>
        <w:pStyle w:val="ListParagraph"/>
        <w:numPr>
          <w:ilvl w:val="0"/>
          <w:numId w:val="4"/>
        </w:numPr>
      </w:pPr>
      <w:r>
        <w:t>Your decision table should look like the one below.  You may need to expand the columns to see the full definition:</w:t>
      </w:r>
    </w:p>
    <w:p w14:paraId="1EC3BA92" w14:textId="487F4EBB" w:rsidR="004F59FC" w:rsidRPr="00545C83" w:rsidDel="00841291" w:rsidRDefault="004F59FC" w:rsidP="00841291">
      <w:pPr>
        <w:pStyle w:val="ListParagraph"/>
        <w:ind w:left="360"/>
        <w:rPr>
          <w:del w:id="285" w:author="Nigel Crowther1" w:date="2023-05-11T09:41:00Z"/>
        </w:rPr>
        <w:pPrChange w:id="286" w:author="Nigel Crowther1" w:date="2023-05-11T09:41:00Z">
          <w:pPr>
            <w:pStyle w:val="ListParagraph"/>
          </w:pPr>
        </w:pPrChange>
      </w:pPr>
      <w:r>
        <w:rPr>
          <w:noProof/>
        </w:rPr>
        <w:drawing>
          <wp:inline distT="0" distB="0" distL="0" distR="0" wp14:anchorId="61F90036" wp14:editId="1BDCF0BB">
            <wp:extent cx="5826760" cy="1526341"/>
            <wp:effectExtent l="228600" t="228600" r="212090" b="207645"/>
            <wp:docPr id="11984075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834454" cy="1528357"/>
                    </a:xfrm>
                    <a:prstGeom prst="rect">
                      <a:avLst/>
                    </a:prstGeom>
                    <a:effectLst>
                      <a:glow rad="228600">
                        <a:schemeClr val="accent1">
                          <a:satMod val="175000"/>
                          <a:alpha val="40000"/>
                        </a:schemeClr>
                      </a:glow>
                    </a:effectLst>
                  </pic:spPr>
                </pic:pic>
              </a:graphicData>
            </a:graphic>
          </wp:inline>
        </w:drawing>
      </w:r>
    </w:p>
    <w:p w14:paraId="66647C2E" w14:textId="098803B4" w:rsidR="00151BBE" w:rsidRPr="00545C83" w:rsidRDefault="00CB322C" w:rsidP="00841291">
      <w:pPr>
        <w:rPr>
          <w:del w:id="287" w:author="NIGEL CROWTHER" w:date="2023-05-10T15:44:00Z"/>
          <w:lang w:eastAsia="en-US"/>
        </w:rPr>
        <w:pPrChange w:id="288" w:author="Nigel Crowther1" w:date="2023-05-11T09:41:00Z">
          <w:pPr/>
        </w:pPrChange>
      </w:pPr>
      <w:del w:id="289" w:author="Nigel Crowther1" w:date="2023-05-11T09:41:00Z">
        <w:r w:rsidRPr="00545C83" w:rsidDel="00841291">
          <w:rPr>
            <w:noProof/>
            <w:lang w:eastAsia="en-US"/>
          </w:rPr>
          <w:drawing>
            <wp:inline distT="0" distB="0" distL="0" distR="0" wp14:anchorId="1FD43FF6" wp14:editId="4202BD0C">
              <wp:extent cx="6447445" cy="1024075"/>
              <wp:effectExtent l="228600" t="228600" r="201295" b="2146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1122" cy="1027836"/>
                      </a:xfrm>
                      <a:prstGeom prst="rect">
                        <a:avLst/>
                      </a:prstGeom>
                      <a:effectLst>
                        <a:glow rad="228600">
                          <a:schemeClr val="accent1">
                            <a:satMod val="175000"/>
                            <a:alpha val="40000"/>
                          </a:schemeClr>
                        </a:glow>
                      </a:effectLst>
                    </pic:spPr>
                  </pic:pic>
                </a:graphicData>
              </a:graphic>
            </wp:inline>
          </w:drawing>
        </w:r>
      </w:del>
    </w:p>
    <w:p w14:paraId="37FCEF0B" w14:textId="77777777" w:rsidR="00151BBE" w:rsidRPr="00545C83" w:rsidRDefault="00151BBE" w:rsidP="00841291">
      <w:pPr>
        <w:pStyle w:val="ListParagraph"/>
        <w:ind w:left="360"/>
        <w:pPrChange w:id="290" w:author="Nigel Crowther1" w:date="2023-05-11T09:41:00Z">
          <w:pPr/>
        </w:pPrChange>
      </w:pPr>
    </w:p>
    <w:p w14:paraId="75A9B62D" w14:textId="3E3F3EE7" w:rsidR="007632F5" w:rsidRDefault="583AB42E">
      <w:pPr>
        <w:pStyle w:val="ListParagraph"/>
        <w:numPr>
          <w:ilvl w:val="0"/>
          <w:numId w:val="4"/>
        </w:numPr>
      </w:pPr>
      <w:r>
        <w:t xml:space="preserve">All errors should be clear, and two warnings are left.  We will review the warnings in a later lab.  Test the model by pressing </w:t>
      </w:r>
      <w:r w:rsidRPr="583AB42E">
        <w:rPr>
          <w:i/>
          <w:iCs/>
        </w:rPr>
        <w:t>Run</w:t>
      </w:r>
      <w:r>
        <w:t xml:space="preserve">.  If you have not installed the </w:t>
      </w:r>
      <w:r w:rsidRPr="583AB42E">
        <w:rPr>
          <w:i/>
          <w:iCs/>
        </w:rPr>
        <w:t>KIE Server Extended Services</w:t>
      </w:r>
      <w:r>
        <w:t>, now is the time to do so.  The runtime panel should show test inputs and outputs:</w:t>
      </w:r>
    </w:p>
    <w:p w14:paraId="46C7C8DE" w14:textId="7EC3D8B8" w:rsidR="004F59FC" w:rsidRDefault="00915A74" w:rsidP="00841291">
      <w:pPr>
        <w:ind w:left="360"/>
        <w:pPrChange w:id="291" w:author="Nigel Crowther1" w:date="2023-05-11T09:41:00Z">
          <w:pPr/>
        </w:pPrChange>
      </w:pPr>
      <w:r w:rsidRPr="00545C83">
        <w:rPr>
          <w:noProof/>
        </w:rPr>
        <w:drawing>
          <wp:inline distT="0" distB="0" distL="0" distR="0" wp14:anchorId="02EC477F" wp14:editId="3C9765A5">
            <wp:extent cx="2009775" cy="2589800"/>
            <wp:effectExtent l="228600" t="228600" r="200025" b="2108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5954" cy="2687964"/>
                    </a:xfrm>
                    <a:prstGeom prst="rect">
                      <a:avLst/>
                    </a:prstGeom>
                    <a:effectLst>
                      <a:glow rad="228600">
                        <a:schemeClr val="accent1">
                          <a:satMod val="175000"/>
                          <a:alpha val="40000"/>
                        </a:schemeClr>
                      </a:glow>
                    </a:effectLst>
                  </pic:spPr>
                </pic:pic>
              </a:graphicData>
            </a:graphic>
          </wp:inline>
        </w:drawing>
      </w:r>
    </w:p>
    <w:p w14:paraId="5D9E1296" w14:textId="6A1F9585" w:rsidR="00EE66FB" w:rsidRDefault="00EE66FB" w:rsidP="00EE66FB">
      <w:pPr>
        <w:pStyle w:val="ListParagraph"/>
        <w:numPr>
          <w:ilvl w:val="0"/>
          <w:numId w:val="4"/>
        </w:numPr>
      </w:pPr>
      <w:r>
        <w:t xml:space="preserve">Test with </w:t>
      </w:r>
      <w:r w:rsidR="008163BB">
        <w:t xml:space="preserve">the </w:t>
      </w:r>
      <w:r>
        <w:t xml:space="preserve">values </w:t>
      </w:r>
      <w:r w:rsidR="000132BD">
        <w:t xml:space="preserve">below </w:t>
      </w:r>
      <w:r>
        <w:t xml:space="preserve">and check the </w:t>
      </w:r>
      <w:r w:rsidR="008163BB">
        <w:t xml:space="preserve">expected results against the actual </w:t>
      </w:r>
      <w:r>
        <w:t>result</w:t>
      </w:r>
      <w:r w:rsidR="008163BB">
        <w:t>s</w:t>
      </w:r>
      <w:r w:rsidR="00915A74">
        <w:rPr>
          <w:rStyle w:val="FootnoteReference"/>
        </w:rPr>
        <w:footnoteReference w:id="4"/>
      </w:r>
      <w:r>
        <w:t>.</w:t>
      </w:r>
    </w:p>
    <w:p w14:paraId="2DA683BE" w14:textId="27858066" w:rsidR="008163BB" w:rsidRDefault="008163BB" w:rsidP="008163BB"/>
    <w:tbl>
      <w:tblPr>
        <w:tblStyle w:val="TableGrid"/>
        <w:tblW w:w="10314" w:type="dxa"/>
        <w:tblLayout w:type="fixed"/>
        <w:tblLook w:val="04A0" w:firstRow="1" w:lastRow="0" w:firstColumn="1" w:lastColumn="0" w:noHBand="0" w:noVBand="1"/>
        <w:tblPrChange w:id="294" w:author="Nigel Crowther1" w:date="2023-05-11T09:42:00Z">
          <w:tblPr>
            <w:tblStyle w:val="TableGrid"/>
            <w:tblW w:w="10173" w:type="dxa"/>
            <w:tblLayout w:type="fixed"/>
            <w:tblLook w:val="04A0" w:firstRow="1" w:lastRow="0" w:firstColumn="1" w:lastColumn="0" w:noHBand="0" w:noVBand="1"/>
          </w:tblPr>
        </w:tblPrChange>
      </w:tblPr>
      <w:tblGrid>
        <w:gridCol w:w="4077"/>
        <w:gridCol w:w="4253"/>
        <w:gridCol w:w="1984"/>
        <w:tblGridChange w:id="295">
          <w:tblGrid>
            <w:gridCol w:w="3954"/>
            <w:gridCol w:w="4234"/>
            <w:gridCol w:w="1985"/>
          </w:tblGrid>
        </w:tblGridChange>
      </w:tblGrid>
      <w:tr w:rsidR="00BF26CA" w14:paraId="5E20CA37" w14:textId="2AEC2FB6" w:rsidTr="00841291">
        <w:tc>
          <w:tcPr>
            <w:tcW w:w="4077" w:type="dxa"/>
            <w:tcPrChange w:id="296" w:author="Nigel Crowther1" w:date="2023-05-11T09:42:00Z">
              <w:tcPr>
                <w:tcW w:w="3954" w:type="dxa"/>
              </w:tcPr>
            </w:tcPrChange>
          </w:tcPr>
          <w:p w14:paraId="55DC139A" w14:textId="452E2325" w:rsidR="00BF26CA" w:rsidRPr="00BF26CA" w:rsidRDefault="00BF26CA" w:rsidP="008163BB">
            <w:pPr>
              <w:rPr>
                <w:b/>
                <w:bCs/>
              </w:rPr>
            </w:pPr>
            <w:r w:rsidRPr="00BF26CA">
              <w:rPr>
                <w:b/>
                <w:bCs/>
              </w:rPr>
              <w:t>Surface</w:t>
            </w:r>
          </w:p>
        </w:tc>
        <w:tc>
          <w:tcPr>
            <w:tcW w:w="4253" w:type="dxa"/>
            <w:tcPrChange w:id="297" w:author="Nigel Crowther1" w:date="2023-05-11T09:42:00Z">
              <w:tcPr>
                <w:tcW w:w="4234" w:type="dxa"/>
              </w:tcPr>
            </w:tcPrChange>
          </w:tcPr>
          <w:p w14:paraId="76E8DADA" w14:textId="4B28F73F" w:rsidR="00BF26CA" w:rsidRPr="00BF26CA" w:rsidRDefault="00BF26CA" w:rsidP="008163BB">
            <w:pPr>
              <w:rPr>
                <w:b/>
                <w:bCs/>
              </w:rPr>
            </w:pPr>
            <w:r w:rsidRPr="00BF26CA">
              <w:rPr>
                <w:b/>
                <w:bCs/>
              </w:rPr>
              <w:t>Atmosphere</w:t>
            </w:r>
          </w:p>
        </w:tc>
        <w:tc>
          <w:tcPr>
            <w:tcW w:w="1984" w:type="dxa"/>
            <w:tcPrChange w:id="298" w:author="Nigel Crowther1" w:date="2023-05-11T09:42:00Z">
              <w:tcPr>
                <w:tcW w:w="1985" w:type="dxa"/>
              </w:tcPr>
            </w:tcPrChange>
          </w:tcPr>
          <w:p w14:paraId="41EF168F" w14:textId="48DB7DD3" w:rsidR="00BF26CA" w:rsidRPr="00BF26CA" w:rsidRDefault="00BF26CA" w:rsidP="008163BB">
            <w:pPr>
              <w:rPr>
                <w:b/>
                <w:bCs/>
              </w:rPr>
            </w:pPr>
            <w:r w:rsidRPr="00BF26CA">
              <w:rPr>
                <w:b/>
                <w:bCs/>
              </w:rPr>
              <w:t>Habitability</w:t>
            </w:r>
          </w:p>
        </w:tc>
      </w:tr>
      <w:tr w:rsidR="00BF26CA" w14:paraId="3ED17493" w14:textId="0C4143B2" w:rsidTr="00841291">
        <w:tc>
          <w:tcPr>
            <w:tcW w:w="4077" w:type="dxa"/>
            <w:tcPrChange w:id="299" w:author="Nigel Crowther1" w:date="2023-05-11T09:42:00Z">
              <w:tcPr>
                <w:tcW w:w="3954" w:type="dxa"/>
              </w:tcPr>
            </w:tcPrChange>
          </w:tcPr>
          <w:tbl>
            <w:tblPr>
              <w:tblStyle w:val="TableGrid"/>
              <w:tblW w:w="3972" w:type="dxa"/>
              <w:tblLayout w:type="fixed"/>
              <w:tblLook w:val="04A0" w:firstRow="1" w:lastRow="0" w:firstColumn="1" w:lastColumn="0" w:noHBand="0" w:noVBand="1"/>
            </w:tblPr>
            <w:tblGrid>
              <w:gridCol w:w="1704"/>
              <w:gridCol w:w="1276"/>
              <w:gridCol w:w="992"/>
            </w:tblGrid>
            <w:tr w:rsidR="00BF26CA" w14:paraId="58EBC63E" w14:textId="77777777" w:rsidTr="00BF26CA">
              <w:tc>
                <w:tcPr>
                  <w:tcW w:w="1704" w:type="dxa"/>
                </w:tcPr>
                <w:p w14:paraId="6D3EE2E4" w14:textId="116D423F" w:rsidR="00BF26CA" w:rsidRPr="00BF26CA" w:rsidRDefault="00BF26CA" w:rsidP="008163BB">
                  <w:pPr>
                    <w:rPr>
                      <w:b/>
                      <w:bCs/>
                    </w:rPr>
                  </w:pPr>
                  <w:bookmarkStart w:id="300" w:name="_Hlk133313885"/>
                  <w:r w:rsidRPr="00BF26CA">
                    <w:rPr>
                      <w:b/>
                      <w:bCs/>
                    </w:rPr>
                    <w:t>Temperature</w:t>
                  </w:r>
                </w:p>
              </w:tc>
              <w:tc>
                <w:tcPr>
                  <w:tcW w:w="1276" w:type="dxa"/>
                </w:tcPr>
                <w:p w14:paraId="20932962" w14:textId="64EB57E3" w:rsidR="00BF26CA" w:rsidRPr="00BF26CA" w:rsidRDefault="00BF26CA" w:rsidP="008163BB">
                  <w:pPr>
                    <w:rPr>
                      <w:b/>
                      <w:bCs/>
                    </w:rPr>
                  </w:pPr>
                  <w:r w:rsidRPr="00BF26CA">
                    <w:rPr>
                      <w:b/>
                      <w:bCs/>
                    </w:rPr>
                    <w:t>Pressure</w:t>
                  </w:r>
                </w:p>
              </w:tc>
              <w:tc>
                <w:tcPr>
                  <w:tcW w:w="992" w:type="dxa"/>
                </w:tcPr>
                <w:p w14:paraId="48A76573" w14:textId="315F571B" w:rsidR="00BF26CA" w:rsidRPr="00BF26CA" w:rsidRDefault="00BF26CA" w:rsidP="008163BB">
                  <w:pPr>
                    <w:rPr>
                      <w:b/>
                      <w:bCs/>
                    </w:rPr>
                  </w:pPr>
                  <w:r w:rsidRPr="00BF26CA">
                    <w:rPr>
                      <w:b/>
                      <w:bCs/>
                    </w:rPr>
                    <w:t>Gravity</w:t>
                  </w:r>
                </w:p>
              </w:tc>
            </w:tr>
            <w:tr w:rsidR="00BF26CA" w14:paraId="6756D2D8" w14:textId="77777777" w:rsidTr="00BF26CA">
              <w:tc>
                <w:tcPr>
                  <w:tcW w:w="1704" w:type="dxa"/>
                </w:tcPr>
                <w:p w14:paraId="68210DB7" w14:textId="58FB3F40" w:rsidR="00BF26CA" w:rsidRDefault="00BF26CA" w:rsidP="008163BB">
                  <w:r>
                    <w:t>0</w:t>
                  </w:r>
                </w:p>
              </w:tc>
              <w:tc>
                <w:tcPr>
                  <w:tcW w:w="1276" w:type="dxa"/>
                </w:tcPr>
                <w:p w14:paraId="57181379" w14:textId="368EB4CA" w:rsidR="00BF26CA" w:rsidRDefault="00BF26CA" w:rsidP="008163BB">
                  <w:r>
                    <w:t>0</w:t>
                  </w:r>
                </w:p>
              </w:tc>
              <w:tc>
                <w:tcPr>
                  <w:tcW w:w="992" w:type="dxa"/>
                </w:tcPr>
                <w:p w14:paraId="51AFFBAC" w14:textId="1BBA7B95" w:rsidR="00BF26CA" w:rsidRDefault="00BF26CA" w:rsidP="008163BB">
                  <w:r>
                    <w:t>0</w:t>
                  </w:r>
                </w:p>
              </w:tc>
            </w:tr>
            <w:tr w:rsidR="00BF26CA" w14:paraId="7F0580CC" w14:textId="77777777" w:rsidTr="00BF26CA">
              <w:tc>
                <w:tcPr>
                  <w:tcW w:w="1704" w:type="dxa"/>
                </w:tcPr>
                <w:p w14:paraId="08E38EC0" w14:textId="498DE721" w:rsidR="00BF26CA" w:rsidRDefault="000132BD" w:rsidP="008163BB">
                  <w:r>
                    <w:t>31</w:t>
                  </w:r>
                </w:p>
              </w:tc>
              <w:tc>
                <w:tcPr>
                  <w:tcW w:w="1276" w:type="dxa"/>
                </w:tcPr>
                <w:p w14:paraId="1CE80CE8" w14:textId="04FA69E5" w:rsidR="00BF26CA" w:rsidRDefault="000132BD" w:rsidP="008163BB">
                  <w:r>
                    <w:t>2</w:t>
                  </w:r>
                </w:p>
              </w:tc>
              <w:tc>
                <w:tcPr>
                  <w:tcW w:w="992" w:type="dxa"/>
                </w:tcPr>
                <w:p w14:paraId="0D43D9C1" w14:textId="156471C1" w:rsidR="00BF26CA" w:rsidRDefault="000132BD" w:rsidP="008163BB">
                  <w:r>
                    <w:t>2</w:t>
                  </w:r>
                </w:p>
              </w:tc>
            </w:tr>
            <w:tr w:rsidR="00BF26CA" w14:paraId="32C0CA03" w14:textId="77777777" w:rsidTr="00BF26CA">
              <w:tc>
                <w:tcPr>
                  <w:tcW w:w="1704" w:type="dxa"/>
                </w:tcPr>
                <w:p w14:paraId="112B2173" w14:textId="225D4CAF" w:rsidR="00BF26CA" w:rsidRDefault="00BF26CA" w:rsidP="008163BB">
                  <w:r>
                    <w:t>25</w:t>
                  </w:r>
                </w:p>
              </w:tc>
              <w:tc>
                <w:tcPr>
                  <w:tcW w:w="1276" w:type="dxa"/>
                </w:tcPr>
                <w:p w14:paraId="3EAEFEB0" w14:textId="7053A9DE" w:rsidR="00BF26CA" w:rsidRDefault="00BF26CA" w:rsidP="008163BB">
                  <w:r>
                    <w:t>1</w:t>
                  </w:r>
                </w:p>
              </w:tc>
              <w:tc>
                <w:tcPr>
                  <w:tcW w:w="992" w:type="dxa"/>
                </w:tcPr>
                <w:p w14:paraId="5A6D6B78" w14:textId="54A890C0" w:rsidR="00BF26CA" w:rsidRDefault="00BF26CA" w:rsidP="008163BB">
                  <w:r>
                    <w:t>1</w:t>
                  </w:r>
                </w:p>
              </w:tc>
            </w:tr>
            <w:bookmarkEnd w:id="300"/>
          </w:tbl>
          <w:p w14:paraId="2AFA84E9" w14:textId="77777777" w:rsidR="00BF26CA" w:rsidRDefault="00BF26CA" w:rsidP="008163BB"/>
        </w:tc>
        <w:tc>
          <w:tcPr>
            <w:tcW w:w="4253" w:type="dxa"/>
            <w:tcPrChange w:id="301" w:author="Nigel Crowther1" w:date="2023-05-11T09:42:00Z">
              <w:tcPr>
                <w:tcW w:w="4234" w:type="dxa"/>
              </w:tcPr>
            </w:tcPrChange>
          </w:tcPr>
          <w:tbl>
            <w:tblPr>
              <w:tblStyle w:val="TableGrid"/>
              <w:tblW w:w="4271" w:type="dxa"/>
              <w:tblLayout w:type="fixed"/>
              <w:tblLook w:val="04A0" w:firstRow="1" w:lastRow="0" w:firstColumn="1" w:lastColumn="0" w:noHBand="0" w:noVBand="1"/>
            </w:tblPr>
            <w:tblGrid>
              <w:gridCol w:w="1294"/>
              <w:gridCol w:w="1134"/>
              <w:gridCol w:w="1843"/>
            </w:tblGrid>
            <w:tr w:rsidR="00BF26CA" w14:paraId="2BA4EF3D" w14:textId="77777777" w:rsidTr="00BF26CA">
              <w:tc>
                <w:tcPr>
                  <w:tcW w:w="1294" w:type="dxa"/>
                </w:tcPr>
                <w:p w14:paraId="7A504501" w14:textId="67AA18F7" w:rsidR="00BF26CA" w:rsidRPr="00BF26CA" w:rsidRDefault="00BF26CA" w:rsidP="008163BB">
                  <w:pPr>
                    <w:rPr>
                      <w:b/>
                      <w:bCs/>
                    </w:rPr>
                  </w:pPr>
                  <w:r w:rsidRPr="00BF26CA">
                    <w:rPr>
                      <w:b/>
                      <w:bCs/>
                    </w:rPr>
                    <w:t>Oxygen</w:t>
                  </w:r>
                </w:p>
              </w:tc>
              <w:tc>
                <w:tcPr>
                  <w:tcW w:w="1134" w:type="dxa"/>
                </w:tcPr>
                <w:p w14:paraId="74741FF6" w14:textId="01E621EF" w:rsidR="00BF26CA" w:rsidRPr="00BF26CA" w:rsidRDefault="00BF26CA" w:rsidP="008163BB">
                  <w:pPr>
                    <w:rPr>
                      <w:b/>
                      <w:bCs/>
                    </w:rPr>
                  </w:pPr>
                  <w:r w:rsidRPr="00BF26CA">
                    <w:rPr>
                      <w:b/>
                      <w:bCs/>
                    </w:rPr>
                    <w:t>Methane</w:t>
                  </w:r>
                </w:p>
              </w:tc>
              <w:tc>
                <w:tcPr>
                  <w:tcW w:w="1843" w:type="dxa"/>
                </w:tcPr>
                <w:p w14:paraId="25FB1016" w14:textId="37CCCCDE" w:rsidR="00BF26CA" w:rsidRPr="00BF26CA" w:rsidRDefault="00BF26CA" w:rsidP="008163BB">
                  <w:pPr>
                    <w:rPr>
                      <w:b/>
                      <w:bCs/>
                    </w:rPr>
                  </w:pPr>
                  <w:r w:rsidRPr="00BF26CA">
                    <w:rPr>
                      <w:b/>
                      <w:bCs/>
                    </w:rPr>
                    <w:t>CarbonDioxi</w:t>
                  </w:r>
                  <w:r>
                    <w:rPr>
                      <w:b/>
                      <w:bCs/>
                    </w:rPr>
                    <w:t>d</w:t>
                  </w:r>
                  <w:r w:rsidRPr="00BF26CA">
                    <w:rPr>
                      <w:b/>
                      <w:bCs/>
                    </w:rPr>
                    <w:t>e</w:t>
                  </w:r>
                </w:p>
              </w:tc>
            </w:tr>
            <w:tr w:rsidR="00BF26CA" w14:paraId="76C28BFD" w14:textId="77777777" w:rsidTr="00BF26CA">
              <w:tc>
                <w:tcPr>
                  <w:tcW w:w="1294" w:type="dxa"/>
                </w:tcPr>
                <w:p w14:paraId="717AC96E" w14:textId="05EF8F99" w:rsidR="00BF26CA" w:rsidRDefault="00BF26CA" w:rsidP="008163BB">
                  <w:r>
                    <w:t>0</w:t>
                  </w:r>
                </w:p>
              </w:tc>
              <w:tc>
                <w:tcPr>
                  <w:tcW w:w="1134" w:type="dxa"/>
                </w:tcPr>
                <w:p w14:paraId="0E8E6BBD" w14:textId="5264A451" w:rsidR="00BF26CA" w:rsidRDefault="00BF26CA" w:rsidP="008163BB">
                  <w:r>
                    <w:t>0</w:t>
                  </w:r>
                </w:p>
              </w:tc>
              <w:tc>
                <w:tcPr>
                  <w:tcW w:w="1843" w:type="dxa"/>
                </w:tcPr>
                <w:p w14:paraId="08C7DEFF" w14:textId="7A00990E" w:rsidR="00BF26CA" w:rsidRDefault="00BF26CA" w:rsidP="008163BB">
                  <w:r>
                    <w:t>0</w:t>
                  </w:r>
                </w:p>
              </w:tc>
            </w:tr>
            <w:tr w:rsidR="00BF26CA" w14:paraId="28FFC5F9" w14:textId="77777777" w:rsidTr="00BF26CA">
              <w:tc>
                <w:tcPr>
                  <w:tcW w:w="1294" w:type="dxa"/>
                </w:tcPr>
                <w:p w14:paraId="20816152" w14:textId="2CE34DAA" w:rsidR="00BF26CA" w:rsidRDefault="000132BD" w:rsidP="008163BB">
                  <w:r>
                    <w:t>61</w:t>
                  </w:r>
                </w:p>
              </w:tc>
              <w:tc>
                <w:tcPr>
                  <w:tcW w:w="1134" w:type="dxa"/>
                </w:tcPr>
                <w:p w14:paraId="1E7F5CBC" w14:textId="27274FF8" w:rsidR="00BF26CA" w:rsidRDefault="000132BD" w:rsidP="008163BB">
                  <w:r>
                    <w:t>9</w:t>
                  </w:r>
                </w:p>
              </w:tc>
              <w:tc>
                <w:tcPr>
                  <w:tcW w:w="1843" w:type="dxa"/>
                </w:tcPr>
                <w:p w14:paraId="171558E3" w14:textId="2A33B570" w:rsidR="00BF26CA" w:rsidRDefault="000132BD" w:rsidP="008163BB">
                  <w:r>
                    <w:t>9</w:t>
                  </w:r>
                </w:p>
              </w:tc>
            </w:tr>
            <w:tr w:rsidR="00BF26CA" w14:paraId="24371FCF" w14:textId="77777777" w:rsidTr="00BF26CA">
              <w:tc>
                <w:tcPr>
                  <w:tcW w:w="1294" w:type="dxa"/>
                </w:tcPr>
                <w:p w14:paraId="775A9C33" w14:textId="012949AB" w:rsidR="00BF26CA" w:rsidRDefault="00BF26CA" w:rsidP="008163BB">
                  <w:r>
                    <w:t>20</w:t>
                  </w:r>
                </w:p>
              </w:tc>
              <w:tc>
                <w:tcPr>
                  <w:tcW w:w="1134" w:type="dxa"/>
                </w:tcPr>
                <w:p w14:paraId="6A2739F3" w14:textId="27FBE8EF" w:rsidR="00BF26CA" w:rsidRDefault="00BF26CA" w:rsidP="008163BB">
                  <w:r>
                    <w:t>0</w:t>
                  </w:r>
                </w:p>
              </w:tc>
              <w:tc>
                <w:tcPr>
                  <w:tcW w:w="1843" w:type="dxa"/>
                </w:tcPr>
                <w:p w14:paraId="7DE70EFE" w14:textId="0623DB11" w:rsidR="00BF26CA" w:rsidRDefault="00BF26CA" w:rsidP="008163BB">
                  <w:r>
                    <w:t>9</w:t>
                  </w:r>
                </w:p>
              </w:tc>
            </w:tr>
          </w:tbl>
          <w:p w14:paraId="67C9ABD2" w14:textId="77777777" w:rsidR="00BF26CA" w:rsidRDefault="00BF26CA" w:rsidP="008163BB"/>
        </w:tc>
        <w:tc>
          <w:tcPr>
            <w:tcW w:w="1984" w:type="dxa"/>
            <w:tcPrChange w:id="302" w:author="Nigel Crowther1" w:date="2023-05-11T09:42:00Z">
              <w:tcPr>
                <w:tcW w:w="1985" w:type="dxa"/>
              </w:tcPr>
            </w:tcPrChange>
          </w:tcPr>
          <w:tbl>
            <w:tblPr>
              <w:tblStyle w:val="TableGrid"/>
              <w:tblW w:w="2125" w:type="dxa"/>
              <w:tblLayout w:type="fixed"/>
              <w:tblLook w:val="04A0" w:firstRow="1" w:lastRow="0" w:firstColumn="1" w:lastColumn="0" w:noHBand="0" w:noVBand="1"/>
            </w:tblPr>
            <w:tblGrid>
              <w:gridCol w:w="2125"/>
            </w:tblGrid>
            <w:tr w:rsidR="00BF26CA" w14:paraId="33C2E93F" w14:textId="77777777" w:rsidTr="00BF26CA">
              <w:tc>
                <w:tcPr>
                  <w:tcW w:w="2125" w:type="dxa"/>
                </w:tcPr>
                <w:p w14:paraId="1819E069" w14:textId="77777777" w:rsidR="00BF26CA" w:rsidRDefault="00BF26CA" w:rsidP="008163BB"/>
              </w:tc>
            </w:tr>
            <w:tr w:rsidR="00BF26CA" w14:paraId="21C46A53" w14:textId="77777777" w:rsidTr="00BF26CA">
              <w:tc>
                <w:tcPr>
                  <w:tcW w:w="2125" w:type="dxa"/>
                </w:tcPr>
                <w:p w14:paraId="577AEC34" w14:textId="1FDCBCC1" w:rsidR="00BF26CA" w:rsidRDefault="00BF26CA" w:rsidP="008163BB">
                  <w:r>
                    <w:t>Uninhabitable</w:t>
                  </w:r>
                </w:p>
              </w:tc>
            </w:tr>
            <w:tr w:rsidR="00BF26CA" w14:paraId="4A2880B4" w14:textId="77777777" w:rsidTr="00BF26CA">
              <w:tc>
                <w:tcPr>
                  <w:tcW w:w="2125" w:type="dxa"/>
                </w:tcPr>
                <w:p w14:paraId="072FA70E" w14:textId="2B5FFD20" w:rsidR="00BF26CA" w:rsidRDefault="00BF26CA" w:rsidP="00BF26CA">
                  <w:r>
                    <w:t>Barely Habitable</w:t>
                  </w:r>
                </w:p>
              </w:tc>
            </w:tr>
            <w:tr w:rsidR="00BF26CA" w14:paraId="01DE339A" w14:textId="77777777" w:rsidTr="00BF26CA">
              <w:tc>
                <w:tcPr>
                  <w:tcW w:w="2125" w:type="dxa"/>
                </w:tcPr>
                <w:p w14:paraId="0EDE5136" w14:textId="7E48A267" w:rsidR="00BF26CA" w:rsidRDefault="00BF26CA" w:rsidP="008163BB">
                  <w:r>
                    <w:t>Habitable</w:t>
                  </w:r>
                </w:p>
              </w:tc>
            </w:tr>
          </w:tbl>
          <w:p w14:paraId="3ECEABAD" w14:textId="77777777" w:rsidR="00BF26CA" w:rsidRDefault="00BF26CA" w:rsidP="008163BB"/>
        </w:tc>
      </w:tr>
    </w:tbl>
    <w:p w14:paraId="3F68E0D8" w14:textId="22EEA5AF" w:rsidR="001F51EE" w:rsidRPr="00545C83" w:rsidRDefault="583AB42E" w:rsidP="001F51EE">
      <w:pPr>
        <w:pStyle w:val="Heading2"/>
        <w:numPr>
          <w:ilvl w:val="1"/>
          <w:numId w:val="0"/>
        </w:numPr>
        <w:ind w:left="432" w:hanging="432"/>
      </w:pPr>
      <w:bookmarkStart w:id="303" w:name="_Toc134691360"/>
      <w:commentRangeStart w:id="304"/>
      <w:r>
        <w:lastRenderedPageBreak/>
        <w:t>Conclusion</w:t>
      </w:r>
      <w:commentRangeEnd w:id="304"/>
      <w:r w:rsidR="001F51EE">
        <w:rPr>
          <w:rStyle w:val="CommentReference"/>
        </w:rPr>
        <w:commentReference w:id="304"/>
      </w:r>
      <w:bookmarkEnd w:id="303"/>
    </w:p>
    <w:p w14:paraId="35869709" w14:textId="77777777" w:rsidR="001F51EE" w:rsidRPr="00545C83" w:rsidRDefault="001F51EE" w:rsidP="001F51EE">
      <w:pPr>
        <w:rPr>
          <w:lang w:eastAsia="x-none"/>
        </w:rPr>
      </w:pPr>
    </w:p>
    <w:p w14:paraId="075D0293" w14:textId="57CE3584" w:rsidR="001F51EE" w:rsidRPr="00545C83" w:rsidRDefault="583AB42E" w:rsidP="001F51EE">
      <w:pPr>
        <w:rPr>
          <w:ins w:id="305" w:author="NIGEL CROWTHER" w:date="2023-05-10T15:46:00Z"/>
        </w:rPr>
      </w:pPr>
      <w:r>
        <w:t xml:space="preserve">In this lab we refactored a decision with many inputs into a decision with one input associated to a data structure.  </w:t>
      </w:r>
      <w:r w:rsidRPr="583AB42E">
        <w:rPr>
          <w:rFonts w:eastAsia="Batang"/>
          <w:color w:val="000000" w:themeColor="text1"/>
          <w:lang w:eastAsia="en-US"/>
        </w:rPr>
        <w:t>Combining single input sources into a data structure</w:t>
      </w:r>
      <w:r>
        <w:t xml:space="preserve"> simplifies DMN.</w:t>
      </w:r>
    </w:p>
    <w:p w14:paraId="590D8BE8" w14:textId="6D87A70F" w:rsidR="583AB42E" w:rsidRDefault="583AB42E" w:rsidP="583AB42E">
      <w:pPr>
        <w:rPr>
          <w:ins w:id="306" w:author="NIGEL CROWTHER" w:date="2023-05-10T15:46:00Z"/>
        </w:rPr>
      </w:pPr>
    </w:p>
    <w:p w14:paraId="34A95871" w14:textId="2837AD92" w:rsidR="583AB42E" w:rsidRDefault="583AB42E" w:rsidP="583AB42E">
      <w:pPr>
        <w:rPr>
          <w:ins w:id="307" w:author="NIGEL CROWTHER" w:date="2023-05-10T15:46:00Z"/>
        </w:rPr>
      </w:pPr>
      <w:ins w:id="308" w:author="NIGEL CROWTHER" w:date="2023-05-10T15:46:00Z">
        <w:r>
          <w:t xml:space="preserve">To continue </w:t>
        </w:r>
      </w:ins>
      <w:ins w:id="309" w:author="NIGEL CROWTHER" w:date="2023-05-10T15:47:00Z">
        <w:r>
          <w:t xml:space="preserve">to </w:t>
        </w:r>
      </w:ins>
      <w:ins w:id="310" w:author="NIGEL CROWTHER" w:date="2023-05-10T15:46:00Z">
        <w:r>
          <w:t xml:space="preserve">the next lab, </w:t>
        </w:r>
      </w:ins>
      <w:ins w:id="311" w:author="NIGEL CROWTHER" w:date="2023-05-10T15:47:00Z">
        <w:r>
          <w:t>r</w:t>
        </w:r>
      </w:ins>
      <w:ins w:id="312" w:author="NIGEL CROWTHER" w:date="2023-05-10T15:46:00Z">
        <w:r>
          <w:t>eset your lab environment as described in Appendix B.</w:t>
        </w:r>
      </w:ins>
    </w:p>
    <w:p w14:paraId="68560941" w14:textId="15D88B4D" w:rsidR="583AB42E" w:rsidRDefault="583AB42E" w:rsidP="583AB42E"/>
    <w:p w14:paraId="4DFFA5AE" w14:textId="16FE333C" w:rsidR="00461C8D" w:rsidRPr="00545C83" w:rsidRDefault="00461C8D" w:rsidP="00E07C93">
      <w:pPr>
        <w:pStyle w:val="Heading1"/>
        <w:numPr>
          <w:ilvl w:val="0"/>
          <w:numId w:val="0"/>
        </w:numPr>
        <w:rPr>
          <w:lang w:val="en-GB"/>
        </w:rPr>
      </w:pPr>
      <w:bookmarkStart w:id="313" w:name="_Toc130123710"/>
      <w:bookmarkStart w:id="314" w:name="_Toc134691361"/>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313"/>
      <w:r w:rsidR="00CB322C" w:rsidRPr="00545C83">
        <w:rPr>
          <w:lang w:val="en-GB"/>
        </w:rPr>
        <w:t>Pattern</w:t>
      </w:r>
      <w:bookmarkEnd w:id="314"/>
    </w:p>
    <w:p w14:paraId="26C2DCB1" w14:textId="75218A5B" w:rsidR="00461C8D" w:rsidRPr="00545C83" w:rsidRDefault="00461C8D" w:rsidP="00461C8D">
      <w:pPr>
        <w:rPr>
          <w:lang w:eastAsia="en-US"/>
        </w:rPr>
      </w:pPr>
      <w:bookmarkStart w:id="315" w:name="_Hlk130911055"/>
    </w:p>
    <w:p w14:paraId="141CDBE8" w14:textId="0BF70163" w:rsidR="00854D43" w:rsidRPr="00545C83" w:rsidRDefault="00854D43" w:rsidP="00854D43">
      <w:pPr>
        <w:pStyle w:val="Heading2"/>
        <w:numPr>
          <w:ilvl w:val="0"/>
          <w:numId w:val="0"/>
        </w:numPr>
        <w:ind w:left="432" w:hanging="432"/>
      </w:pPr>
      <w:bookmarkStart w:id="316" w:name="_Toc134691362"/>
      <w:r w:rsidRPr="00545C83">
        <w:t>Introduction</w:t>
      </w:r>
      <w:bookmarkEnd w:id="316"/>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315"/>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behavior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317" w:name="_Toc134691363"/>
      <w:r w:rsidRPr="00545C83">
        <w:t>Instructions</w:t>
      </w:r>
      <w:bookmarkEnd w:id="317"/>
    </w:p>
    <w:p w14:paraId="3B13E0AA" w14:textId="690E1F1D" w:rsidR="0001074B" w:rsidRPr="00545C83" w:rsidRDefault="0001074B" w:rsidP="0001074B">
      <w:pPr>
        <w:rPr>
          <w:lang w:eastAsia="en-US"/>
        </w:rPr>
      </w:pPr>
    </w:p>
    <w:p w14:paraId="0AF8B06F" w14:textId="7614561E" w:rsidR="0001074B" w:rsidRPr="00545C83" w:rsidRDefault="0001074B" w:rsidP="00573501">
      <w:pPr>
        <w:pStyle w:val="ListParagraph"/>
        <w:numPr>
          <w:ilvl w:val="0"/>
          <w:numId w:val="9"/>
        </w:numPr>
      </w:pPr>
      <w:r w:rsidRPr="00545C83">
        <w:t xml:space="preserve">In </w:t>
      </w:r>
      <w:r w:rsidR="00573501">
        <w:t>a new</w:t>
      </w:r>
      <w:r w:rsidRPr="00545C83">
        <w:t xml:space="preserve"> Chrome or Safari </w:t>
      </w:r>
      <w:r w:rsidR="00573501">
        <w:t xml:space="preserve">browser, </w:t>
      </w:r>
      <w:r w:rsidRPr="00545C83">
        <w:t xml:space="preserve">open the web site </w:t>
      </w:r>
      <w:hyperlink r:id="rId34">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39ADA235"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r w:rsidR="00983A31">
        <w:rPr>
          <w:i/>
          <w:iCs/>
        </w:rPr>
        <w:t>Lab02</w:t>
      </w:r>
      <w:r w:rsidRPr="00545C83">
        <w:rPr>
          <w:i/>
          <w:iCs/>
        </w:rPr>
        <w:t>.dmn</w:t>
      </w:r>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377A24FF" w14:textId="616EF4F8" w:rsidR="00BA353B"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614EE574" w14:textId="0DA180F9" w:rsidR="00BA353B" w:rsidRPr="00545C83" w:rsidRDefault="00BA353B" w:rsidP="00983A31">
      <w:pPr>
        <w:pStyle w:val="ListParagraph"/>
        <w:numPr>
          <w:ilvl w:val="0"/>
          <w:numId w:val="9"/>
        </w:numPr>
      </w:pPr>
      <w:r w:rsidRPr="00545C83">
        <w:t xml:space="preserve">Now plug </w:t>
      </w:r>
      <w:r w:rsidR="00983A31" w:rsidRPr="00983A31">
        <w:rPr>
          <w:i/>
          <w:iCs/>
        </w:rPr>
        <w:t>planetData</w:t>
      </w:r>
      <w:r w:rsidR="00983A31">
        <w:t xml:space="preserve"> to </w:t>
      </w:r>
      <w:r w:rsidR="001B15DD" w:rsidRPr="00EE66FB">
        <w:rPr>
          <w:i/>
          <w:iCs/>
        </w:rPr>
        <w:t>Oxygen</w:t>
      </w:r>
      <w:r w:rsidR="00983A31">
        <w:t xml:space="preserve">, and </w:t>
      </w:r>
      <w:r w:rsidR="00983A31" w:rsidRPr="00983A31">
        <w:rPr>
          <w:i/>
          <w:iCs/>
        </w:rPr>
        <w:t>Oxygen</w:t>
      </w:r>
      <w:r w:rsidR="00983A31">
        <w:t xml:space="preserve"> to Atmosphere</w:t>
      </w:r>
      <w:r w:rsidRPr="00545C83">
        <w:t xml:space="preserve">.  You should have the </w:t>
      </w:r>
      <w:r w:rsidR="00983A31">
        <w:t>following</w:t>
      </w:r>
      <w:r w:rsidRPr="00545C83">
        <w:t>:</w:t>
      </w:r>
    </w:p>
    <w:p w14:paraId="74349C5E" w14:textId="77777777" w:rsidR="00BA353B" w:rsidRPr="00545C83" w:rsidRDefault="00BA353B" w:rsidP="00461C8D">
      <w:pPr>
        <w:rPr>
          <w:lang w:eastAsia="en-US"/>
        </w:rPr>
      </w:pPr>
    </w:p>
    <w:p w14:paraId="42BBCF73" w14:textId="78B8B21F" w:rsidR="00461C8D" w:rsidRDefault="00BA353B" w:rsidP="00461C8D">
      <w:pPr>
        <w:rPr>
          <w:lang w:eastAsia="en-US"/>
        </w:rPr>
      </w:pPr>
      <w:r w:rsidRPr="00545C83">
        <w:rPr>
          <w:noProof/>
          <w:lang w:eastAsia="en-US"/>
        </w:rPr>
        <w:lastRenderedPageBreak/>
        <w:drawing>
          <wp:inline distT="0" distB="0" distL="0" distR="0" wp14:anchorId="49ACDB14" wp14:editId="45262B82">
            <wp:extent cx="4222750" cy="3160780"/>
            <wp:effectExtent l="228600" t="228600" r="215900" b="211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8937" cy="3172896"/>
                    </a:xfrm>
                    <a:prstGeom prst="rect">
                      <a:avLst/>
                    </a:prstGeom>
                    <a:effectLst>
                      <a:glow rad="228600">
                        <a:schemeClr val="accent1">
                          <a:satMod val="175000"/>
                          <a:alpha val="40000"/>
                        </a:schemeClr>
                      </a:glow>
                    </a:effectLst>
                  </pic:spPr>
                </pic:pic>
              </a:graphicData>
            </a:graphic>
          </wp:inline>
        </w:drawing>
      </w:r>
    </w:p>
    <w:p w14:paraId="7E851BCD" w14:textId="176CB73E" w:rsidR="00983A31" w:rsidRPr="00545C83" w:rsidRDefault="00983A31" w:rsidP="00983A31">
      <w:pPr>
        <w:pStyle w:val="ListParagraph"/>
        <w:numPr>
          <w:ilvl w:val="0"/>
          <w:numId w:val="9"/>
        </w:numPr>
      </w:pPr>
      <w:r w:rsidRPr="00545C83">
        <w:t xml:space="preserve">Select </w:t>
      </w:r>
      <w:r w:rsidRPr="00983A31">
        <w:rPr>
          <w:i/>
          <w:iCs/>
        </w:rPr>
        <w:t>Oxygen</w:t>
      </w:r>
      <w:r w:rsidRPr="00545C83">
        <w:t xml:space="preserve"> and then click the </w:t>
      </w:r>
      <w:r w:rsidRPr="00EE66FB">
        <w:rPr>
          <w:i/>
          <w:iCs/>
        </w:rPr>
        <w:t>edit</w:t>
      </w:r>
      <w:r w:rsidRPr="00545C83">
        <w:t xml:space="preserve"> </w:t>
      </w:r>
      <w:r w:rsidRPr="00545C83">
        <w:rPr>
          <w:noProof/>
        </w:rPr>
        <w:drawing>
          <wp:inline distT="0" distB="0" distL="0" distR="0" wp14:anchorId="3C29E6E0" wp14:editId="2E8AF000">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48" cy="161948"/>
                    </a:xfrm>
                    <a:prstGeom prst="rect">
                      <a:avLst/>
                    </a:prstGeom>
                  </pic:spPr>
                </pic:pic>
              </a:graphicData>
            </a:graphic>
          </wp:inline>
        </w:drawing>
      </w:r>
      <w:r w:rsidRPr="00545C83">
        <w:t xml:space="preserve"> button:</w:t>
      </w:r>
    </w:p>
    <w:p w14:paraId="53889696" w14:textId="77777777" w:rsidR="00983A31" w:rsidRPr="00545C83" w:rsidRDefault="00983A31" w:rsidP="00983A31">
      <w:pPr>
        <w:rPr>
          <w:lang w:eastAsia="en-US"/>
        </w:rPr>
      </w:pPr>
      <w:r w:rsidRPr="00545C83">
        <w:rPr>
          <w:noProof/>
          <w:lang w:eastAsia="en-US"/>
        </w:rPr>
        <w:drawing>
          <wp:inline distT="0" distB="0" distL="0" distR="0" wp14:anchorId="2325F490" wp14:editId="0223F383">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3A05CFEF" w14:textId="77777777" w:rsidR="00983A31" w:rsidRPr="00545C83" w:rsidDel="00E91A21" w:rsidRDefault="00983A31" w:rsidP="00983A31">
      <w:pPr>
        <w:pStyle w:val="ListParagraph"/>
        <w:numPr>
          <w:ilvl w:val="0"/>
          <w:numId w:val="9"/>
        </w:numPr>
        <w:rPr>
          <w:del w:id="318" w:author="Nigel Crowther1" w:date="2023-05-11T09:42:00Z"/>
        </w:rPr>
      </w:pPr>
      <w:r w:rsidRPr="00545C83">
        <w:t xml:space="preserve">Select </w:t>
      </w:r>
      <w:r>
        <w:t>the logic</w:t>
      </w:r>
      <w:r w:rsidRPr="00545C83">
        <w:t xml:space="preserve"> type</w:t>
      </w:r>
      <w:r>
        <w:t xml:space="preserve"> as </w:t>
      </w:r>
      <w:r w:rsidRPr="00EE66FB">
        <w:rPr>
          <w:i/>
          <w:iCs/>
        </w:rPr>
        <w:t>Decision Table</w:t>
      </w:r>
      <w:r>
        <w:t>:</w:t>
      </w:r>
    </w:p>
    <w:p w14:paraId="0C06DCB1" w14:textId="77777777" w:rsidR="00983A31" w:rsidRDefault="00983A31" w:rsidP="00983A31">
      <w:pPr>
        <w:pStyle w:val="ListParagraph"/>
        <w:numPr>
          <w:ilvl w:val="0"/>
          <w:numId w:val="9"/>
        </w:numPr>
        <w:pPrChange w:id="319" w:author="Nigel Crowther1" w:date="2023-05-11T09:42:00Z">
          <w:pPr/>
        </w:pPrChange>
      </w:pPr>
    </w:p>
    <w:p w14:paraId="217552C5" w14:textId="5453F856" w:rsidR="00612DD8" w:rsidRPr="00545C83" w:rsidRDefault="00612DD8" w:rsidP="00983A31">
      <w:pPr>
        <w:rPr>
          <w:lang w:eastAsia="en-US"/>
        </w:rPr>
      </w:pPr>
      <w:r>
        <w:rPr>
          <w:noProof/>
        </w:rPr>
        <w:drawing>
          <wp:inline distT="0" distB="0" distL="0" distR="0" wp14:anchorId="78CE1B44" wp14:editId="4084DCA9">
            <wp:extent cx="1994400" cy="3009600"/>
            <wp:effectExtent l="228600" t="228600" r="215900" b="210185"/>
            <wp:docPr id="12270190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1994400" cy="3009600"/>
                    </a:xfrm>
                    <a:prstGeom prst="rect">
                      <a:avLst/>
                    </a:prstGeom>
                    <a:effectLst>
                      <a:glow rad="228600">
                        <a:schemeClr val="accent1">
                          <a:satMod val="175000"/>
                          <a:alpha val="40000"/>
                        </a:schemeClr>
                      </a:glow>
                    </a:effectLst>
                  </pic:spPr>
                </pic:pic>
              </a:graphicData>
            </a:graphic>
          </wp:inline>
        </w:drawing>
      </w:r>
    </w:p>
    <w:p w14:paraId="7E4D361B" w14:textId="3B83AA42" w:rsidR="00983A31" w:rsidDel="00E91A21" w:rsidRDefault="00983A31" w:rsidP="00983A31">
      <w:pPr>
        <w:rPr>
          <w:del w:id="320" w:author="Nigel Crowther1" w:date="2023-05-11T09:43:00Z"/>
          <w:lang w:eastAsia="en-US"/>
        </w:rPr>
      </w:pPr>
      <w:del w:id="321" w:author="Nigel Crowther1" w:date="2023-05-11T09:42:00Z">
        <w:r w:rsidRPr="00545C83" w:rsidDel="00E91A21">
          <w:rPr>
            <w:noProof/>
            <w:lang w:eastAsia="en-US"/>
          </w:rPr>
          <w:drawing>
            <wp:inline distT="0" distB="0" distL="0" distR="0" wp14:anchorId="384188BC" wp14:editId="702CFB67">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del>
    </w:p>
    <w:p w14:paraId="7321B8C5" w14:textId="77777777" w:rsidR="00983A31" w:rsidRPr="00545C83" w:rsidRDefault="00983A31" w:rsidP="00983A31">
      <w:pPr>
        <w:rPr>
          <w:lang w:eastAsia="en-US"/>
        </w:rPr>
      </w:pPr>
    </w:p>
    <w:p w14:paraId="625FCB9F" w14:textId="0B5EDDAC" w:rsidR="00841291" w:rsidRPr="00545C83" w:rsidRDefault="583AB42E" w:rsidP="00E91A21">
      <w:pPr>
        <w:pStyle w:val="ListParagraph"/>
        <w:numPr>
          <w:ilvl w:val="0"/>
          <w:numId w:val="9"/>
        </w:numPr>
      </w:pPr>
      <w:r>
        <w:lastRenderedPageBreak/>
        <w:t xml:space="preserve">Create the table below:  </w:t>
      </w:r>
    </w:p>
    <w:p w14:paraId="12D6A2FA" w14:textId="61721590" w:rsidR="00C10D94" w:rsidRDefault="00C10D94" w:rsidP="00983A31">
      <w:pPr>
        <w:rPr>
          <w:lang w:eastAsia="en-US"/>
        </w:rPr>
      </w:pPr>
      <w:r>
        <w:rPr>
          <w:noProof/>
        </w:rPr>
        <w:drawing>
          <wp:inline distT="0" distB="0" distL="0" distR="0" wp14:anchorId="53BDAE30" wp14:editId="3668CAD8">
            <wp:extent cx="3076782" cy="2971800"/>
            <wp:effectExtent l="228600" t="228600" r="219075" b="209550"/>
            <wp:docPr id="15419229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088919" cy="2983523"/>
                    </a:xfrm>
                    <a:prstGeom prst="rect">
                      <a:avLst/>
                    </a:prstGeom>
                    <a:effectLst>
                      <a:glow rad="228600">
                        <a:schemeClr val="accent1">
                          <a:satMod val="175000"/>
                          <a:alpha val="40000"/>
                        </a:schemeClr>
                      </a:glow>
                    </a:effectLst>
                  </pic:spPr>
                </pic:pic>
              </a:graphicData>
            </a:graphic>
          </wp:inline>
        </w:drawing>
      </w:r>
    </w:p>
    <w:p w14:paraId="5933BCC3" w14:textId="5C5459C3" w:rsidR="00983A31" w:rsidRPr="00545C83" w:rsidRDefault="00983A31" w:rsidP="00983A31">
      <w:pPr>
        <w:rPr>
          <w:lang w:eastAsia="en-US"/>
        </w:rPr>
      </w:pPr>
      <w:del w:id="322" w:author="Nigel Crowther1" w:date="2023-05-11T09:40:00Z">
        <w:r w:rsidRPr="00545C83" w:rsidDel="00841291">
          <w:rPr>
            <w:noProof/>
            <w:lang w:eastAsia="en-US"/>
          </w:rPr>
          <w:drawing>
            <wp:inline distT="0" distB="0" distL="0" distR="0" wp14:anchorId="14490270" wp14:editId="2B04837B">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del>
    </w:p>
    <w:p w14:paraId="30DD7D8D" w14:textId="77777777" w:rsidR="00983A31" w:rsidRPr="00545C83" w:rsidRDefault="00983A31" w:rsidP="00983A31">
      <w:pPr>
        <w:pStyle w:val="ListParagraph"/>
        <w:numPr>
          <w:ilvl w:val="0"/>
          <w:numId w:val="9"/>
        </w:numPr>
      </w:pPr>
      <w:r w:rsidRPr="00545C83">
        <w:t>Verify the following:</w:t>
      </w:r>
    </w:p>
    <w:p w14:paraId="3C26559A" w14:textId="77777777" w:rsidR="00983A31" w:rsidRPr="00545C83" w:rsidRDefault="00983A31" w:rsidP="00983A31">
      <w:pPr>
        <w:rPr>
          <w:lang w:eastAsia="en-US"/>
        </w:rPr>
      </w:pPr>
    </w:p>
    <w:p w14:paraId="25AEC472" w14:textId="77777777" w:rsidR="00983A31" w:rsidRPr="00545C83" w:rsidRDefault="00983A31" w:rsidP="00983A31">
      <w:pPr>
        <w:pStyle w:val="ListParagraph"/>
        <w:numPr>
          <w:ilvl w:val="0"/>
          <w:numId w:val="14"/>
        </w:numPr>
      </w:pPr>
      <w:r w:rsidRPr="00545C83">
        <w:rPr>
          <w:rFonts w:ascii="Courier New" w:hAnsi="Courier New" w:cs="Courier New"/>
        </w:rPr>
        <w:t>planetData.atmosphere.oxygen</w:t>
      </w:r>
      <w:r w:rsidRPr="00545C83">
        <w:t xml:space="preserve"> is the condition variable</w:t>
      </w:r>
      <w:r>
        <w:t>. This is case sensitive!</w:t>
      </w:r>
    </w:p>
    <w:p w14:paraId="3CB3188A" w14:textId="77777777" w:rsidR="00983A31" w:rsidRPr="00545C83" w:rsidRDefault="00983A31" w:rsidP="00983A31">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DC138C7" w14:textId="77777777" w:rsidR="00983A31" w:rsidRPr="00545C83" w:rsidRDefault="00983A31" w:rsidP="00983A31">
      <w:pPr>
        <w:pStyle w:val="ListParagraph"/>
        <w:numPr>
          <w:ilvl w:val="0"/>
          <w:numId w:val="14"/>
        </w:numPr>
      </w:pPr>
      <w:r w:rsidRPr="00545C83">
        <w:t>Enumerated values are in quotes.</w:t>
      </w:r>
    </w:p>
    <w:p w14:paraId="38AC118C" w14:textId="19D00389" w:rsidR="00983A31" w:rsidRDefault="00983A31" w:rsidP="00983A31">
      <w:pPr>
        <w:pStyle w:val="ListParagraph"/>
        <w:numPr>
          <w:ilvl w:val="0"/>
          <w:numId w:val="14"/>
        </w:numPr>
      </w:pPr>
      <w:r w:rsidRPr="00545C83">
        <w:t xml:space="preserve">The Hit policy is First (F) </w:t>
      </w:r>
    </w:p>
    <w:p w14:paraId="5C245FCE" w14:textId="269894B2" w:rsidR="00983A31" w:rsidRDefault="00983A31" w:rsidP="00983A31">
      <w:pPr>
        <w:pStyle w:val="ListParagraph"/>
        <w:numPr>
          <w:ilvl w:val="0"/>
          <w:numId w:val="14"/>
        </w:numPr>
      </w:pPr>
      <w:r>
        <w:t>Oxygen is of type String</w:t>
      </w:r>
    </w:p>
    <w:p w14:paraId="60963BE8" w14:textId="0EAD1D84" w:rsidR="00983A31" w:rsidRPr="00545C83" w:rsidRDefault="00983A31" w:rsidP="00461C8D">
      <w:pPr>
        <w:pStyle w:val="ListParagraph"/>
        <w:numPr>
          <w:ilvl w:val="0"/>
          <w:numId w:val="14"/>
        </w:numPr>
        <w:rPr>
          <w:del w:id="323" w:author="NIGEL CROWTHER" w:date="2023-05-10T15:55:00Z"/>
        </w:rPr>
      </w:pPr>
      <w:del w:id="324" w:author="NIGEL CROWTHER" w:date="2023-05-10T15:55:00Z">
        <w:r w:rsidDel="583AB42E">
          <w:delText xml:space="preserve">The second condition column (planetData.surface) is </w:delText>
        </w:r>
        <w:commentRangeStart w:id="325"/>
        <w:r w:rsidDel="583AB42E">
          <w:delText>deleted</w:delText>
        </w:r>
      </w:del>
      <w:commentRangeEnd w:id="325"/>
      <w:r>
        <w:rPr>
          <w:rStyle w:val="CommentReference"/>
        </w:rPr>
        <w:commentReference w:id="325"/>
      </w:r>
    </w:p>
    <w:p w14:paraId="031C1FF6" w14:textId="6902CF0C" w:rsidR="00BA353B" w:rsidRPr="00545C83" w:rsidRDefault="00BA353B" w:rsidP="00461C8D">
      <w:pPr>
        <w:rPr>
          <w:lang w:eastAsia="en-US"/>
        </w:rPr>
      </w:pPr>
    </w:p>
    <w:p w14:paraId="2F40DBC0" w14:textId="58EE58AB" w:rsidR="00AF0704" w:rsidRDefault="00BA353B" w:rsidP="00EE66FB">
      <w:pPr>
        <w:pStyle w:val="ListParagraph"/>
        <w:numPr>
          <w:ilvl w:val="0"/>
          <w:numId w:val="9"/>
        </w:numPr>
      </w:pPr>
      <w:r w:rsidRPr="00545C83">
        <w:t xml:space="preserve">Edit the </w:t>
      </w:r>
      <w:r w:rsidRPr="00983A31">
        <w:rPr>
          <w:i/>
          <w:iCs/>
        </w:rPr>
        <w:t>Atmosphere</w:t>
      </w:r>
      <w:r w:rsidRPr="00545C83">
        <w:t xml:space="preserve"> table </w:t>
      </w:r>
      <w:r w:rsidR="00983A31">
        <w:t>to</w:t>
      </w:r>
      <w:r w:rsidRPr="00545C83">
        <w:t xml:space="preserve"> handle the </w:t>
      </w:r>
      <w:r w:rsidRPr="00983A31">
        <w:rPr>
          <w:i/>
          <w:iCs/>
        </w:rPr>
        <w:t>Oxygen</w:t>
      </w:r>
      <w:r w:rsidRPr="00545C83">
        <w:t xml:space="preserve"> decision</w:t>
      </w:r>
      <w:r w:rsidR="00AF0704" w:rsidRPr="00545C83">
        <w:t xml:space="preserve">.  </w:t>
      </w:r>
    </w:p>
    <w:p w14:paraId="168EEE70" w14:textId="70A15E8E" w:rsidR="00983A31" w:rsidRPr="00545C83" w:rsidRDefault="00983A31" w:rsidP="00983A31">
      <w:r w:rsidRPr="00983A31">
        <w:rPr>
          <w:noProof/>
        </w:rPr>
        <w:drawing>
          <wp:inline distT="0" distB="0" distL="0" distR="0" wp14:anchorId="79B5506A" wp14:editId="3BDAE2D3">
            <wp:extent cx="1486107"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86107" cy="685896"/>
                    </a:xfrm>
                    <a:prstGeom prst="rect">
                      <a:avLst/>
                    </a:prstGeom>
                  </pic:spPr>
                </pic:pic>
              </a:graphicData>
            </a:graphic>
          </wp:inline>
        </w:drawing>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46DEE66D" w14:textId="4DEEB90F" w:rsidR="00C10D94" w:rsidRDefault="00C10D94" w:rsidP="00461C8D">
      <w:pPr>
        <w:rPr>
          <w:lang w:eastAsia="en-US"/>
        </w:rPr>
      </w:pPr>
      <w:r>
        <w:rPr>
          <w:noProof/>
        </w:rPr>
        <w:lastRenderedPageBreak/>
        <w:drawing>
          <wp:inline distT="0" distB="0" distL="0" distR="0" wp14:anchorId="79463295" wp14:editId="2BBAACDA">
            <wp:extent cx="2181202" cy="3819525"/>
            <wp:effectExtent l="228600" t="228600" r="200660" b="200025"/>
            <wp:docPr id="999526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184217" cy="3824804"/>
                    </a:xfrm>
                    <a:prstGeom prst="rect">
                      <a:avLst/>
                    </a:prstGeom>
                    <a:effectLst>
                      <a:glow rad="228600">
                        <a:schemeClr val="accent1">
                          <a:satMod val="175000"/>
                          <a:alpha val="40000"/>
                        </a:schemeClr>
                      </a:glow>
                    </a:effectLst>
                  </pic:spPr>
                </pic:pic>
              </a:graphicData>
            </a:graphic>
          </wp:inline>
        </w:drawing>
      </w:r>
    </w:p>
    <w:p w14:paraId="2699CF9E" w14:textId="1B0357E4" w:rsidR="00AF0704" w:rsidRPr="00545C83" w:rsidRDefault="00AF0704" w:rsidP="00461C8D">
      <w:pPr>
        <w:rPr>
          <w:lang w:eastAsia="en-US"/>
        </w:rPr>
      </w:pPr>
      <w:del w:id="326" w:author="Nigel Crowther1" w:date="2023-05-11T09:43:00Z">
        <w:r w:rsidRPr="00545C83" w:rsidDel="00E91A21">
          <w:rPr>
            <w:noProof/>
            <w:lang w:eastAsia="en-US"/>
          </w:rPr>
          <w:drawing>
            <wp:inline distT="0" distB="0" distL="0" distR="0" wp14:anchorId="4E5AA8EF" wp14:editId="6A4F8A63">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del>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Default="583AB42E" w:rsidP="00EE66FB">
      <w:pPr>
        <w:pStyle w:val="ListParagraph"/>
        <w:numPr>
          <w:ilvl w:val="0"/>
          <w:numId w:val="9"/>
        </w:numPr>
      </w:pPr>
      <w:r>
        <w:t>Add four enumerated values (in quotes) as shown below:</w:t>
      </w:r>
    </w:p>
    <w:p w14:paraId="5CDF76F6" w14:textId="77777777" w:rsidR="00C10D94" w:rsidRDefault="00C10D94" w:rsidP="00C10D94">
      <w:pPr>
        <w:ind w:left="360"/>
      </w:pPr>
    </w:p>
    <w:p w14:paraId="61987A53" w14:textId="1AAC4D97" w:rsidR="00C10D94" w:rsidRPr="00545C83" w:rsidDel="00E91A21" w:rsidRDefault="00C10D94">
      <w:pPr>
        <w:ind w:left="360"/>
        <w:rPr>
          <w:del w:id="327" w:author="Nigel Crowther1" w:date="2023-05-11T09:44:00Z"/>
        </w:rPr>
        <w:pPrChange w:id="328" w:author="Reinhold Engelbrecht" w:date="2023-05-10T11:38:00Z">
          <w:pPr>
            <w:pStyle w:val="ListParagraph"/>
            <w:numPr>
              <w:numId w:val="9"/>
            </w:numPr>
            <w:ind w:hanging="360"/>
          </w:pPr>
        </w:pPrChange>
      </w:pPr>
      <w:r>
        <w:rPr>
          <w:noProof/>
        </w:rPr>
        <w:lastRenderedPageBreak/>
        <w:drawing>
          <wp:inline distT="0" distB="0" distL="0" distR="0" wp14:anchorId="2DA4798F" wp14:editId="4B717686">
            <wp:extent cx="4217034" cy="3365060"/>
            <wp:effectExtent l="228600" t="228600" r="203200" b="216535"/>
            <wp:docPr id="12995766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226523" cy="3372632"/>
                    </a:xfrm>
                    <a:prstGeom prst="rect">
                      <a:avLst/>
                    </a:prstGeom>
                    <a:effectLst>
                      <a:glow rad="228600">
                        <a:schemeClr val="accent1">
                          <a:satMod val="175000"/>
                          <a:alpha val="40000"/>
                        </a:schemeClr>
                      </a:glow>
                    </a:effectLst>
                  </pic:spPr>
                </pic:pic>
              </a:graphicData>
            </a:graphic>
          </wp:inline>
        </w:drawing>
      </w:r>
    </w:p>
    <w:p w14:paraId="18AEAE72" w14:textId="1FD33225" w:rsidR="00BA353B" w:rsidDel="00E91A21" w:rsidRDefault="00BA353B" w:rsidP="00461C8D">
      <w:pPr>
        <w:rPr>
          <w:ins w:id="329" w:author="Reinhold Engelbrecht" w:date="2023-05-10T11:38:00Z"/>
          <w:del w:id="330" w:author="Nigel Crowther1" w:date="2023-05-11T09:44:00Z"/>
          <w:lang w:eastAsia="en-US"/>
        </w:rPr>
      </w:pPr>
      <w:del w:id="331" w:author="Nigel Crowther1" w:date="2023-05-11T09:43:00Z">
        <w:r w:rsidRPr="00545C83" w:rsidDel="00E91A21">
          <w:rPr>
            <w:noProof/>
            <w:lang w:eastAsia="en-US"/>
          </w:rPr>
          <w:drawing>
            <wp:inline distT="0" distB="0" distL="0" distR="0" wp14:anchorId="76C772C7" wp14:editId="6F55ACB7">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del>
    </w:p>
    <w:p w14:paraId="342A6750" w14:textId="77777777" w:rsidR="00C10D94" w:rsidRPr="00545C83" w:rsidRDefault="00C10D94" w:rsidP="00E91A21">
      <w:pPr>
        <w:ind w:left="360"/>
        <w:rPr>
          <w:lang w:eastAsia="en-US"/>
        </w:rPr>
        <w:pPrChange w:id="332" w:author="Nigel Crowther1" w:date="2023-05-11T09:44:00Z">
          <w:pPr/>
        </w:pPrChange>
      </w:pPr>
    </w:p>
    <w:p w14:paraId="7A7D7FDF" w14:textId="3B9F7B1C" w:rsidR="00BA353B" w:rsidRPr="00545C83" w:rsidRDefault="00BA353B" w:rsidP="00461C8D">
      <w:pPr>
        <w:rPr>
          <w:lang w:eastAsia="en-US"/>
        </w:rPr>
      </w:pPr>
    </w:p>
    <w:p w14:paraId="703224A6" w14:textId="50DF23F1" w:rsidR="009F2263" w:rsidRDefault="009F2263" w:rsidP="00EE66FB">
      <w:pPr>
        <w:pStyle w:val="ListParagraph"/>
        <w:numPr>
          <w:ilvl w:val="0"/>
          <w:numId w:val="9"/>
        </w:numPr>
        <w:rPr>
          <w:ins w:id="333" w:author="Reinhold Engelbrecht" w:date="2023-05-10T11:39:00Z"/>
        </w:rPr>
      </w:pPr>
      <w:r w:rsidRPr="00545C83">
        <w:t xml:space="preserve">Now look at the root decision node, </w:t>
      </w:r>
      <w:del w:id="334" w:author="Reinhold Engelbrecht" w:date="2023-05-10T11:48:00Z">
        <w:r w:rsidRPr="00EE66FB" w:rsidDel="00C038A9">
          <w:rPr>
            <w:i/>
            <w:iCs/>
          </w:rPr>
          <w:delText>Habitablilty</w:delText>
        </w:r>
      </w:del>
      <w:ins w:id="335" w:author="Reinhold Engelbrecht" w:date="2023-05-10T11:48:00Z">
        <w:r w:rsidR="00C038A9" w:rsidRPr="00EE66FB">
          <w:rPr>
            <w:i/>
            <w:iCs/>
          </w:rPr>
          <w:t>Habitability</w:t>
        </w:r>
      </w:ins>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211D33C" w14:textId="77777777" w:rsidR="00C10D94" w:rsidRDefault="00C10D94" w:rsidP="00C10D94">
      <w:pPr>
        <w:ind w:left="360"/>
        <w:rPr>
          <w:ins w:id="336" w:author="Reinhold Engelbrecht" w:date="2023-05-10T11:39:00Z"/>
        </w:rPr>
      </w:pPr>
    </w:p>
    <w:p w14:paraId="5FCD6A72" w14:textId="19E1A4A6" w:rsidR="00C10D94" w:rsidRPr="00545C83" w:rsidRDefault="00C10D94">
      <w:pPr>
        <w:ind w:left="360"/>
        <w:pPrChange w:id="337" w:author="Reinhold Engelbrecht" w:date="2023-05-10T11:39:00Z">
          <w:pPr>
            <w:pStyle w:val="ListParagraph"/>
            <w:numPr>
              <w:numId w:val="9"/>
            </w:numPr>
            <w:ind w:hanging="360"/>
          </w:pPr>
        </w:pPrChange>
      </w:pPr>
      <w:ins w:id="338" w:author="Reinhold Engelbrecht" w:date="2023-05-10T11:39:00Z">
        <w:r>
          <w:rPr>
            <w:noProof/>
          </w:rPr>
          <w:drawing>
            <wp:inline distT="0" distB="0" distL="0" distR="0" wp14:anchorId="5B2D6037" wp14:editId="36AAAABF">
              <wp:extent cx="3967396" cy="3514725"/>
              <wp:effectExtent l="228600" t="228600" r="205105" b="200025"/>
              <wp:docPr id="5837306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980714" cy="3526523"/>
                      </a:xfrm>
                      <a:prstGeom prst="rect">
                        <a:avLst/>
                      </a:prstGeom>
                      <a:effectLst>
                        <a:glow rad="228600">
                          <a:schemeClr val="accent1">
                            <a:satMod val="175000"/>
                            <a:alpha val="40000"/>
                          </a:schemeClr>
                        </a:glow>
                      </a:effectLst>
                    </pic:spPr>
                  </pic:pic>
                </a:graphicData>
              </a:graphic>
            </wp:inline>
          </w:drawing>
        </w:r>
      </w:ins>
    </w:p>
    <w:p w14:paraId="07A08A69" w14:textId="74BB3EB1" w:rsidR="009F2263" w:rsidRPr="00545C83" w:rsidRDefault="009F2263" w:rsidP="00461C8D">
      <w:pPr>
        <w:rPr>
          <w:lang w:eastAsia="en-US"/>
        </w:rPr>
      </w:pPr>
      <w:del w:id="339" w:author="Nigel Crowther1" w:date="2023-05-11T09:44:00Z">
        <w:r w:rsidRPr="00545C83" w:rsidDel="00E91A21">
          <w:rPr>
            <w:noProof/>
            <w:lang w:eastAsia="en-US"/>
          </w:rPr>
          <w:drawing>
            <wp:inline distT="0" distB="0" distL="0" distR="0" wp14:anchorId="4AC00604" wp14:editId="4E60F580">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del>
    </w:p>
    <w:p w14:paraId="47A0BB48" w14:textId="38D35C7D" w:rsidR="005B5C7C" w:rsidRPr="00545C83" w:rsidRDefault="583AB42E" w:rsidP="00461C8D">
      <w:pPr>
        <w:pStyle w:val="ListParagraph"/>
        <w:numPr>
          <w:ilvl w:val="0"/>
          <w:numId w:val="9"/>
        </w:numPr>
      </w:pPr>
      <w:r>
        <w:lastRenderedPageBreak/>
        <w:t>We have now implemented the Divide and Conquer pattern by splitting up one wide decision table into several smaller ones.  Let’s test the service.</w:t>
      </w:r>
    </w:p>
    <w:p w14:paraId="3949F9FB" w14:textId="1A09E775" w:rsidR="009F2263" w:rsidRPr="00545C83" w:rsidRDefault="583AB42E" w:rsidP="00EE66FB">
      <w:pPr>
        <w:pStyle w:val="ListParagraph"/>
        <w:numPr>
          <w:ilvl w:val="0"/>
          <w:numId w:val="9"/>
        </w:numPr>
      </w:pPr>
      <w:r>
        <w:t xml:space="preserve">Press the </w:t>
      </w:r>
      <w:r w:rsidRPr="583AB42E">
        <w:rPr>
          <w:i/>
          <w:iCs/>
        </w:rPr>
        <w:t>Run</w:t>
      </w:r>
      <w:r>
        <w:t xml:space="preserve"> </w:t>
      </w:r>
      <w:del w:id="340" w:author="Reinhold Engelbrecht" w:date="2023-05-10T11:52:00Z">
        <w:r w:rsidR="009F2263" w:rsidDel="583AB42E">
          <w:delText>button</w:delText>
        </w:r>
      </w:del>
      <w:ins w:id="341" w:author="Reinhold Engelbrecht" w:date="2023-05-10T11:52:00Z">
        <w:r>
          <w:t>button.</w:t>
        </w:r>
      </w:ins>
    </w:p>
    <w:p w14:paraId="6C5C6957" w14:textId="487B65E4" w:rsidR="00BA353B" w:rsidRPr="00545C83" w:rsidRDefault="583AB42E" w:rsidP="00EE66FB">
      <w:pPr>
        <w:pStyle w:val="ListParagraph"/>
        <w:numPr>
          <w:ilvl w:val="0"/>
          <w:numId w:val="9"/>
        </w:numPr>
      </w:pPr>
      <w:r>
        <w:t xml:space="preserve">Enter values for the inputs until Habitability is </w:t>
      </w:r>
      <w:r w:rsidRPr="583AB42E">
        <w:rPr>
          <w:i/>
          <w:iCs/>
        </w:rPr>
        <w:t>Habitable.</w:t>
      </w:r>
      <w:r>
        <w:t xml:space="preserve">  You will need to examine each decision table to find the optimal value for each variable before this decision is reached.</w:t>
      </w:r>
    </w:p>
    <w:p w14:paraId="13C4C249" w14:textId="55C06EA7" w:rsidR="005B5C7C" w:rsidDel="00E91A21" w:rsidRDefault="00495D02" w:rsidP="00461C8D">
      <w:pPr>
        <w:rPr>
          <w:del w:id="342" w:author="Nigel Crowther1" w:date="2023-05-11T09:44:00Z"/>
          <w:lang w:eastAsia="en-US"/>
        </w:rPr>
      </w:pPr>
      <w:r w:rsidRPr="00495D02">
        <w:rPr>
          <w:noProof/>
          <w:lang w:eastAsia="en-US"/>
        </w:rPr>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343" w:name="_Toc134691364"/>
      <w:r w:rsidRPr="00545C83">
        <w:t>Conclusion</w:t>
      </w:r>
      <w:bookmarkEnd w:id="343"/>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ins w:id="344" w:author="NIGEL CROWTHER" w:date="2023-05-10T16:01:00Z"/>
          <w:lang w:eastAsia="en-US"/>
        </w:rPr>
      </w:pPr>
    </w:p>
    <w:p w14:paraId="4A1A5EAE" w14:textId="5633367D" w:rsidR="583AB42E" w:rsidRDefault="583AB42E" w:rsidP="583AB42E">
      <w:pPr>
        <w:rPr>
          <w:lang w:eastAsia="en-US"/>
        </w:rPr>
      </w:pPr>
      <w:ins w:id="345" w:author="NIGEL CROWTHER" w:date="2023-05-10T16:01:00Z">
        <w:r w:rsidRPr="583AB42E">
          <w:rPr>
            <w:lang w:eastAsia="en-US"/>
          </w:rPr>
          <w:t>To continue with the next lab, please res</w:t>
        </w:r>
      </w:ins>
      <w:ins w:id="346" w:author="NIGEL CROWTHER" w:date="2023-05-10T16:02:00Z">
        <w:r w:rsidRPr="583AB42E">
          <w:rPr>
            <w:lang w:eastAsia="en-US"/>
          </w:rPr>
          <w:t>et your environment as described in Appendix B.</w:t>
        </w:r>
      </w:ins>
    </w:p>
    <w:p w14:paraId="683F80AD" w14:textId="3C7F33A9" w:rsidR="00461C8D" w:rsidRPr="00E80046" w:rsidRDefault="00461C8D" w:rsidP="00E80046">
      <w:pPr>
        <w:pStyle w:val="Heading1"/>
        <w:numPr>
          <w:ilvl w:val="0"/>
          <w:numId w:val="0"/>
        </w:numPr>
        <w:ind w:left="432" w:hanging="432"/>
        <w:rPr>
          <w:lang w:val="en-GB"/>
        </w:rPr>
      </w:pPr>
      <w:bookmarkStart w:id="347" w:name="_Toc130123712"/>
      <w:bookmarkStart w:id="348" w:name="_Toc134691365"/>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347"/>
      <w:bookmarkEnd w:id="348"/>
    </w:p>
    <w:p w14:paraId="530B50D4" w14:textId="0AB9A7DF" w:rsidR="00854D43" w:rsidRPr="00545C83" w:rsidRDefault="00854D43" w:rsidP="00854D43">
      <w:pPr>
        <w:pStyle w:val="Heading2"/>
        <w:numPr>
          <w:ilvl w:val="0"/>
          <w:numId w:val="0"/>
        </w:numPr>
        <w:ind w:left="432" w:hanging="432"/>
      </w:pPr>
      <w:bookmarkStart w:id="349" w:name="_Toc134691366"/>
      <w:r w:rsidRPr="00545C83">
        <w:t>Introduction</w:t>
      </w:r>
      <w:bookmarkEnd w:id="349"/>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0BAB06FE"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w:t>
      </w:r>
      <w:del w:id="350" w:author="Reinhold Engelbrecht" w:date="2023-05-10T11:52:00Z">
        <w:r w:rsidR="00B245C6" w:rsidRPr="00545C83" w:rsidDel="00C80B30">
          <w:delText>people</w:delText>
        </w:r>
      </w:del>
      <w:ins w:id="351" w:author="Reinhold Engelbrecht" w:date="2023-05-10T11:52:00Z">
        <w:r w:rsidR="00C80B30" w:rsidRPr="00545C83">
          <w:t>people.</w:t>
        </w:r>
      </w:ins>
      <w:r w:rsidR="00B245C6" w:rsidRPr="00545C83">
        <w:t xml:space="preserv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r w:rsidRPr="00545C83">
        <w:rPr>
          <w:i/>
          <w:iCs/>
          <w:lang w:eastAsia="en-US"/>
        </w:rPr>
        <w:t>AtmosphereDS</w:t>
      </w:r>
      <w:r w:rsidRPr="00545C83">
        <w:rPr>
          <w:lang w:eastAsia="en-US"/>
        </w:rPr>
        <w:t xml:space="preserve"> and </w:t>
      </w:r>
      <w:r w:rsidRPr="00545C83">
        <w:rPr>
          <w:i/>
          <w:iCs/>
          <w:lang w:eastAsia="en-US"/>
        </w:rPr>
        <w:t>SurfaceDS</w:t>
      </w:r>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0B01BB03">
            <wp:extent cx="5695950" cy="3531184"/>
            <wp:effectExtent l="228600" t="228600" r="209550" b="203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4037" cy="3542397"/>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r w:rsidRPr="00545C83">
        <w:rPr>
          <w:i/>
          <w:iCs/>
          <w:lang w:eastAsia="x-none"/>
        </w:rPr>
        <w:t>AtmosphereDS</w:t>
      </w:r>
      <w:r w:rsidRPr="00545C83">
        <w:rPr>
          <w:lang w:eastAsia="x-none"/>
        </w:rPr>
        <w:t xml:space="preserve"> and </w:t>
      </w:r>
      <w:r w:rsidRPr="00545C83">
        <w:rPr>
          <w:i/>
          <w:iCs/>
          <w:lang w:eastAsia="x-none"/>
        </w:rPr>
        <w:t>SurfaceDS</w:t>
      </w:r>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352" w:name="_Toc130123714"/>
      <w:r w:rsidRPr="00545C83">
        <w:rPr>
          <w:rStyle w:val="IntenseEmphasis"/>
        </w:rPr>
        <w:t>Atmosphere Decision Service</w:t>
      </w:r>
      <w:bookmarkEnd w:id="352"/>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353" w:name="_Toc130123715"/>
      <w:r w:rsidRPr="00545C83">
        <w:rPr>
          <w:rStyle w:val="IntenseEmphasis"/>
        </w:rPr>
        <w:t>Surface Decision Service</w:t>
      </w:r>
      <w:bookmarkEnd w:id="353"/>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354" w:name="_Toc134691367"/>
      <w:r w:rsidRPr="00545C83">
        <w:lastRenderedPageBreak/>
        <w:t>Instructions</w:t>
      </w:r>
      <w:bookmarkEnd w:id="354"/>
    </w:p>
    <w:p w14:paraId="1AEE6815" w14:textId="471BA800" w:rsidR="005255BF" w:rsidRPr="00545C83" w:rsidRDefault="005255BF" w:rsidP="005255BF">
      <w:pPr>
        <w:rPr>
          <w:lang w:eastAsia="en-US"/>
        </w:rPr>
      </w:pPr>
    </w:p>
    <w:p w14:paraId="6980FAF1" w14:textId="6537FD01" w:rsidR="005255BF" w:rsidRPr="00545C83" w:rsidRDefault="00573501" w:rsidP="00573501">
      <w:pPr>
        <w:pStyle w:val="ListParagraph"/>
        <w:numPr>
          <w:ilvl w:val="0"/>
          <w:numId w:val="15"/>
        </w:numPr>
      </w:pPr>
      <w:r w:rsidRPr="00545C83">
        <w:t xml:space="preserve">In </w:t>
      </w:r>
      <w:r>
        <w:t>a new</w:t>
      </w:r>
      <w:r w:rsidRPr="00545C83">
        <w:t xml:space="preserve"> Chrome or Safari </w:t>
      </w:r>
      <w:r>
        <w:t>browser</w:t>
      </w:r>
      <w:r w:rsidR="005255BF" w:rsidRPr="00545C83">
        <w:t xml:space="preserve"> open the web site </w:t>
      </w:r>
      <w:hyperlink r:id="rId55">
        <w:r w:rsidR="005255BF" w:rsidRPr="00545C83">
          <w:rPr>
            <w:rStyle w:val="Hyperlink"/>
          </w:rPr>
          <w:t>https://sandbox.kie.org/</w:t>
        </w:r>
      </w:hyperlink>
      <w:r w:rsidR="005255BF"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2E9A9BB1" w:rsidR="005255BF" w:rsidRPr="00545C83" w:rsidRDefault="00FB24BD" w:rsidP="005255BF">
      <w:pPr>
        <w:pStyle w:val="ListParagraph"/>
        <w:numPr>
          <w:ilvl w:val="0"/>
          <w:numId w:val="15"/>
        </w:numPr>
      </w:pPr>
      <w:r w:rsidRPr="00545C83">
        <w:t xml:space="preserve">Select file: </w:t>
      </w:r>
      <w:r w:rsidR="00606192">
        <w:rPr>
          <w:i/>
          <w:iCs/>
        </w:rPr>
        <w:t>L</w:t>
      </w:r>
      <w:r w:rsidRPr="00545C83">
        <w:rPr>
          <w:i/>
          <w:iCs/>
        </w:rPr>
        <w:t>ab03</w:t>
      </w:r>
      <w:r w:rsidRPr="00545C83">
        <w:t>/</w:t>
      </w:r>
      <w:r w:rsidR="006166AB">
        <w:rPr>
          <w:i/>
          <w:iCs/>
        </w:rPr>
        <w:t>PlanetDataType</w:t>
      </w:r>
      <w:r w:rsidRPr="00545C83">
        <w:rPr>
          <w:i/>
          <w:iCs/>
        </w:rPr>
        <w:t>.dmn</w:t>
      </w:r>
    </w:p>
    <w:p w14:paraId="62A743A4" w14:textId="77777777" w:rsidR="00E23B85" w:rsidRPr="00545C83" w:rsidRDefault="00E23B85" w:rsidP="00E23B85"/>
    <w:p w14:paraId="559DE924" w14:textId="4C89B4A9" w:rsidR="006166AB" w:rsidRDefault="00E23B85" w:rsidP="006166AB">
      <w:pPr>
        <w:pStyle w:val="ListParagraph"/>
        <w:numPr>
          <w:ilvl w:val="0"/>
          <w:numId w:val="15"/>
        </w:numPr>
      </w:pPr>
      <w:r w:rsidRPr="00545C83">
        <w:t xml:space="preserve">Repeat steps 3 and 4 for </w:t>
      </w:r>
      <w:r w:rsidR="006166AB">
        <w:t xml:space="preserve">the following </w:t>
      </w:r>
      <w:r w:rsidRPr="00545C83">
        <w:t>files:</w:t>
      </w:r>
    </w:p>
    <w:p w14:paraId="7B32596F" w14:textId="075709C2" w:rsidR="006166AB" w:rsidRPr="00545C83" w:rsidRDefault="006166AB" w:rsidP="006166AB">
      <w:pPr>
        <w:ind w:left="720"/>
      </w:pPr>
      <w:r w:rsidRPr="006166AB">
        <w:rPr>
          <w:i/>
          <w:iCs/>
        </w:rPr>
        <w:t>Lab03</w:t>
      </w:r>
      <w:r w:rsidRPr="00545C83">
        <w:t>/</w:t>
      </w:r>
      <w:r w:rsidRPr="006166AB">
        <w:rPr>
          <w:i/>
          <w:iCs/>
        </w:rPr>
        <w:t>SurfaceDS.dmn</w:t>
      </w:r>
    </w:p>
    <w:p w14:paraId="4732623D" w14:textId="193C4B6A" w:rsidR="00FB24BD" w:rsidRPr="00545C83" w:rsidRDefault="00606192" w:rsidP="006166AB">
      <w:pPr>
        <w:ind w:firstLine="720"/>
      </w:pPr>
      <w:r w:rsidRPr="006166AB">
        <w:rPr>
          <w:i/>
          <w:iCs/>
        </w:rPr>
        <w:t>L</w:t>
      </w:r>
      <w:r w:rsidR="00FB24BD" w:rsidRPr="006166AB">
        <w:rPr>
          <w:i/>
          <w:iCs/>
        </w:rPr>
        <w:t>ab03</w:t>
      </w:r>
      <w:r w:rsidR="00FB24BD" w:rsidRPr="00545C83">
        <w:t>/</w:t>
      </w:r>
      <w:r w:rsidR="00FB24BD" w:rsidRPr="006166AB">
        <w:rPr>
          <w:i/>
          <w:iCs/>
        </w:rPr>
        <w:t>AtmosphereDS.dmn</w:t>
      </w:r>
    </w:p>
    <w:p w14:paraId="64721F76" w14:textId="61D134A2" w:rsidR="00FB24BD" w:rsidRPr="006166AB" w:rsidRDefault="00606192" w:rsidP="006166AB">
      <w:pPr>
        <w:ind w:firstLine="720"/>
        <w:rPr>
          <w:i/>
          <w:iCs/>
        </w:rPr>
      </w:pPr>
      <w:r w:rsidRPr="006166AB">
        <w:rPr>
          <w:i/>
          <w:iCs/>
        </w:rPr>
        <w:t>L</w:t>
      </w:r>
      <w:r w:rsidR="00FB24BD" w:rsidRPr="006166AB">
        <w:rPr>
          <w:i/>
          <w:iCs/>
        </w:rPr>
        <w:t>ab03</w:t>
      </w:r>
      <w:r w:rsidR="00FB24BD" w:rsidRPr="00545C83">
        <w:t>/</w:t>
      </w:r>
      <w:r w:rsidRPr="006166AB">
        <w:rPr>
          <w:i/>
          <w:iCs/>
        </w:rPr>
        <w:t>Lab03</w:t>
      </w:r>
      <w:r w:rsidR="00FB24BD" w:rsidRPr="006166AB">
        <w:rPr>
          <w:i/>
          <w:iCs/>
        </w:rPr>
        <w:t>.dmn</w:t>
      </w:r>
    </w:p>
    <w:p w14:paraId="5D112559" w14:textId="51671016" w:rsidR="00E23B85" w:rsidRPr="00545C83" w:rsidRDefault="00E23B85" w:rsidP="00E23B85">
      <w:pPr>
        <w:pStyle w:val="ListParagraph"/>
        <w:ind w:left="1440"/>
        <w:contextualSpacing w:val="0"/>
        <w:rPr>
          <w:i/>
          <w:iCs/>
        </w:rPr>
      </w:pPr>
    </w:p>
    <w:p w14:paraId="5ACE718E" w14:textId="07EFD3FF" w:rsidR="00E23B85" w:rsidRPr="00545C83" w:rsidRDefault="583AB42E" w:rsidP="00E91A21">
      <w:pPr>
        <w:pStyle w:val="ListParagraph"/>
        <w:numPr>
          <w:ilvl w:val="0"/>
          <w:numId w:val="15"/>
        </w:numPr>
        <w:rPr>
          <w:del w:id="355" w:author="NIGEL CROWTHER" w:date="2023-05-10T16:05:00Z"/>
        </w:rPr>
        <w:pPrChange w:id="356" w:author="Nigel Crowther1" w:date="2023-05-11T09:45:00Z">
          <w:pPr>
            <w:pStyle w:val="ListParagraph"/>
            <w:numPr>
              <w:numId w:val="4"/>
            </w:numPr>
            <w:ind w:hanging="360"/>
          </w:pPr>
        </w:pPrChange>
      </w:pPr>
      <w:r>
        <w:t xml:space="preserve">Within </w:t>
      </w:r>
      <w:r w:rsidRPr="00E91A21">
        <w:rPr>
          <w:i/>
          <w:iCs/>
        </w:rPr>
        <w:t>Lab03</w:t>
      </w:r>
      <w:r>
        <w:t xml:space="preserve">, Select </w:t>
      </w:r>
      <w:r w:rsidRPr="00E91A21">
        <w:rPr>
          <w:rStyle w:val="Strong"/>
          <w:rFonts w:ascii="Red Hat Text" w:hAnsi="Red Hat Text"/>
          <w:color w:val="252525"/>
          <w:sz w:val="27"/>
          <w:szCs w:val="27"/>
        </w:rPr>
        <w:t xml:space="preserve">Included Models </w:t>
      </w:r>
      <w:r w:rsidRPr="00E91A21">
        <w:rPr>
          <w:rStyle w:val="Strong"/>
          <w:rFonts w:ascii="Red Hat Text" w:hAnsi="Red Hat Text"/>
          <w:b w:val="0"/>
          <w:bCs w:val="0"/>
          <w:color w:val="252525"/>
          <w:sz w:val="27"/>
          <w:szCs w:val="27"/>
        </w:rPr>
        <w:t>tab</w:t>
      </w:r>
      <w:ins w:id="357" w:author="NIGEL CROWTHER" w:date="2023-05-10T16:05:00Z">
        <w:r w:rsidRPr="00E91A21">
          <w:rPr>
            <w:rStyle w:val="Strong"/>
            <w:rFonts w:ascii="Red Hat Text" w:hAnsi="Red Hat Text"/>
            <w:b w:val="0"/>
            <w:bCs w:val="0"/>
            <w:color w:val="252525"/>
            <w:sz w:val="27"/>
            <w:szCs w:val="27"/>
          </w:rPr>
          <w:t>.</w:t>
        </w:r>
      </w:ins>
      <w:del w:id="358" w:author="NIGEL CROWTHER" w:date="2023-05-10T16:05:00Z">
        <w:r w:rsidR="00E23B85" w:rsidDel="583AB42E">
          <w:delText>, and then click </w:delText>
        </w:r>
        <w:r w:rsidR="00E23B85" w:rsidRPr="00E91A21" w:rsidDel="583AB42E">
          <w:rPr>
            <w:rStyle w:val="Strong"/>
            <w:rFonts w:ascii="Red Hat Text" w:hAnsi="Red Hat Text"/>
            <w:color w:val="252525"/>
            <w:sz w:val="27"/>
            <w:szCs w:val="27"/>
          </w:rPr>
          <w:delText>Include Model</w:delText>
        </w:r>
        <w:r w:rsidR="00E23B85" w:rsidDel="583AB42E">
          <w:delText xml:space="preserve">  </w:delText>
        </w:r>
      </w:del>
    </w:p>
    <w:p w14:paraId="0B5A43DE" w14:textId="042E6230" w:rsidR="00E23B85" w:rsidDel="00E91A21" w:rsidRDefault="00E23B85" w:rsidP="00E91A21">
      <w:pPr>
        <w:pStyle w:val="ListParagraph"/>
        <w:numPr>
          <w:ilvl w:val="0"/>
          <w:numId w:val="15"/>
        </w:numPr>
        <w:rPr>
          <w:del w:id="359" w:author="NIGEL CROWTHER" w:date="2023-05-10T16:05:00Z"/>
        </w:rPr>
        <w:pPrChange w:id="360" w:author="Nigel Crowther1" w:date="2023-05-11T09:45:00Z">
          <w:pPr>
            <w:pStyle w:val="ListParagraph"/>
            <w:numPr>
              <w:numId w:val="4"/>
            </w:numPr>
            <w:ind w:hanging="360"/>
          </w:pPr>
        </w:pPrChange>
      </w:pPr>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02797EEB" w14:textId="77777777" w:rsidR="00E91A21" w:rsidRPr="00545C83" w:rsidRDefault="00E91A21" w:rsidP="00E91A21">
      <w:pPr>
        <w:pStyle w:val="ListParagraph"/>
        <w:numPr>
          <w:ilvl w:val="0"/>
          <w:numId w:val="15"/>
        </w:numPr>
        <w:rPr>
          <w:ins w:id="361" w:author="Nigel Crowther1" w:date="2023-05-11T09:45:00Z"/>
        </w:rPr>
        <w:pPrChange w:id="362" w:author="Nigel Crowther1" w:date="2023-05-11T09:45:00Z">
          <w:pPr/>
        </w:pPrChange>
      </w:pPr>
    </w:p>
    <w:p w14:paraId="06F1CE37" w14:textId="6BCF626C" w:rsidR="00501564" w:rsidRPr="00545C83" w:rsidRDefault="583AB42E" w:rsidP="00E91A21">
      <w:pPr>
        <w:pStyle w:val="ListParagraph"/>
        <w:numPr>
          <w:ilvl w:val="0"/>
          <w:numId w:val="15"/>
        </w:numPr>
        <w:pPrChange w:id="363" w:author="Nigel Crowther1" w:date="2023-05-11T09:45:00Z">
          <w:pPr>
            <w:pStyle w:val="ListParagraph"/>
            <w:numPr>
              <w:numId w:val="4"/>
            </w:numPr>
            <w:ind w:hanging="360"/>
          </w:pPr>
        </w:pPrChange>
      </w:pPr>
      <w:r>
        <w:t>You should see the Planet datatype and both decision services are included:</w:t>
      </w:r>
    </w:p>
    <w:p w14:paraId="3AD209C2" w14:textId="4C30482E" w:rsidR="00501564" w:rsidRPr="00545C83" w:rsidRDefault="00615DAA" w:rsidP="00501564">
      <w:pPr>
        <w:pStyle w:val="ListParagraph"/>
        <w:ind w:left="0"/>
        <w:contextualSpacing w:val="0"/>
      </w:pPr>
      <w:r w:rsidRPr="00615DAA">
        <w:rPr>
          <w:noProof/>
        </w:rPr>
        <w:drawing>
          <wp:inline distT="0" distB="0" distL="0" distR="0" wp14:anchorId="734DDE01" wp14:editId="47FE98BD">
            <wp:extent cx="6188710" cy="2268220"/>
            <wp:effectExtent l="228600" t="228600" r="212090" b="2082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268220"/>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C9D5125" w14:textId="36CCA11B" w:rsidR="005B2F0F" w:rsidRPr="00E91A21" w:rsidRDefault="583AB42E" w:rsidP="00E91A21">
      <w:pPr>
        <w:pStyle w:val="ListParagraph"/>
        <w:numPr>
          <w:ilvl w:val="0"/>
          <w:numId w:val="15"/>
        </w:numPr>
        <w:rPr>
          <w:i/>
          <w:iCs/>
        </w:rPr>
        <w:pPrChange w:id="364" w:author="Nigel Crowther1" w:date="2023-05-11T09:45:00Z">
          <w:pPr>
            <w:pStyle w:val="ListParagraph"/>
            <w:numPr>
              <w:numId w:val="4"/>
            </w:numPr>
            <w:ind w:hanging="360"/>
          </w:pPr>
        </w:pPrChange>
      </w:pPr>
      <w:r>
        <w:t>Select the</w:t>
      </w:r>
      <w:r w:rsidRPr="00E91A21">
        <w:rPr>
          <w:i/>
          <w:iCs/>
        </w:rPr>
        <w:t xml:space="preserve"> Editor tab.  </w:t>
      </w:r>
      <w:r>
        <w:t>You should see the following:</w:t>
      </w:r>
    </w:p>
    <w:p w14:paraId="621FBF52" w14:textId="77777777" w:rsidR="00A556D1" w:rsidRPr="00545C83" w:rsidRDefault="005B2F0F" w:rsidP="005B2F0F">
      <w:r w:rsidRPr="00545C83">
        <w:rPr>
          <w:noProof/>
        </w:rPr>
        <w:lastRenderedPageBreak/>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0D6819F4" w14:textId="2639457F" w:rsidR="00AE2E1F" w:rsidRDefault="583AB42E" w:rsidP="00E91A21">
      <w:pPr>
        <w:pStyle w:val="ListParagraph"/>
        <w:numPr>
          <w:ilvl w:val="0"/>
          <w:numId w:val="15"/>
        </w:numPr>
        <w:pPrChange w:id="365" w:author="Nigel Crowther1" w:date="2023-05-11T09:45:00Z">
          <w:pPr>
            <w:pStyle w:val="ListParagraph"/>
            <w:numPr>
              <w:numId w:val="4"/>
            </w:numPr>
            <w:ind w:hanging="360"/>
          </w:pPr>
        </w:pPrChange>
      </w:pPr>
      <w:r>
        <w:t xml:space="preserve">Edit </w:t>
      </w:r>
      <w:r w:rsidRPr="00E91A21">
        <w:rPr>
          <w:i/>
          <w:iCs/>
        </w:rPr>
        <w:t>Atmosphere</w:t>
      </w:r>
      <w:r>
        <w:t xml:space="preserve"> Decision.  You should see it calls the </w:t>
      </w:r>
      <w:r w:rsidRPr="00E91A21">
        <w:rPr>
          <w:i/>
          <w:iCs/>
        </w:rPr>
        <w:t>DS1.AtmosphereDS</w:t>
      </w:r>
      <w:r>
        <w:t xml:space="preserve"> decision service:</w:t>
      </w:r>
    </w:p>
    <w:p w14:paraId="51451A4F" w14:textId="18D0C5EA" w:rsidR="00AE2E1F" w:rsidRDefault="00AE2E1F" w:rsidP="00AE2E1F">
      <w:r w:rsidRPr="00AE2E1F">
        <w:rPr>
          <w:noProof/>
        </w:rPr>
        <w:drawing>
          <wp:inline distT="0" distB="0" distL="0" distR="0" wp14:anchorId="45AE031A" wp14:editId="08F5F330">
            <wp:extent cx="2686050" cy="1234131"/>
            <wp:effectExtent l="228600" t="228600" r="209550" b="2139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0621" cy="1240826"/>
                    </a:xfrm>
                    <a:prstGeom prst="rect">
                      <a:avLst/>
                    </a:prstGeom>
                    <a:effectLst>
                      <a:glow rad="228600">
                        <a:schemeClr val="accent1">
                          <a:satMod val="175000"/>
                          <a:alpha val="40000"/>
                        </a:schemeClr>
                      </a:glow>
                    </a:effectLst>
                  </pic:spPr>
                </pic:pic>
              </a:graphicData>
            </a:graphic>
          </wp:inline>
        </w:drawing>
      </w:r>
    </w:p>
    <w:p w14:paraId="40DC1A64" w14:textId="474A2E2B" w:rsidR="005B2F0F" w:rsidRPr="00545C83" w:rsidRDefault="583AB42E" w:rsidP="00E91A21">
      <w:pPr>
        <w:pStyle w:val="ListParagraph"/>
        <w:numPr>
          <w:ilvl w:val="0"/>
          <w:numId w:val="15"/>
        </w:numPr>
        <w:pPrChange w:id="366" w:author="Nigel Crowther1" w:date="2023-05-11T09:45:00Z">
          <w:pPr>
            <w:pStyle w:val="ListParagraph"/>
            <w:numPr>
              <w:numId w:val="4"/>
            </w:numPr>
            <w:ind w:hanging="360"/>
          </w:pPr>
        </w:pPrChange>
      </w:pPr>
      <w:r>
        <w:t xml:space="preserve">Edit </w:t>
      </w:r>
      <w:r w:rsidRPr="00E91A21">
        <w:rPr>
          <w:i/>
          <w:iCs/>
        </w:rPr>
        <w:t>Surface</w:t>
      </w:r>
      <w:r>
        <w:t xml:space="preserve"> Decision.  You should see it calls the </w:t>
      </w:r>
      <w:r w:rsidRPr="00E91A21">
        <w:rPr>
          <w:i/>
          <w:iCs/>
        </w:rPr>
        <w:t>DS2.SurfaceDS</w:t>
      </w:r>
      <w:r>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3AD45373" w:rsidR="00D43BE5" w:rsidRDefault="583AB42E" w:rsidP="00E91A21">
      <w:pPr>
        <w:pStyle w:val="ListParagraph"/>
        <w:numPr>
          <w:ilvl w:val="0"/>
          <w:numId w:val="15"/>
        </w:numPr>
        <w:pPrChange w:id="367" w:author="Nigel Crowther1" w:date="2023-05-11T09:45:00Z">
          <w:pPr>
            <w:pStyle w:val="ListParagraph"/>
            <w:numPr>
              <w:numId w:val="4"/>
            </w:numPr>
            <w:ind w:hanging="360"/>
          </w:pPr>
        </w:pPrChange>
      </w:pPr>
      <w:r>
        <w:t xml:space="preserve">Press the </w:t>
      </w:r>
      <w:r w:rsidRPr="00E91A21">
        <w:rPr>
          <w:i/>
          <w:iCs/>
        </w:rPr>
        <w:t>Run</w:t>
      </w:r>
      <w:r>
        <w:t xml:space="preserve"> </w:t>
      </w:r>
      <w:del w:id="368" w:author="Reinhold Engelbrecht" w:date="2023-05-10T11:52:00Z">
        <w:r w:rsidR="00A556D1" w:rsidDel="583AB42E">
          <w:delText>button</w:delText>
        </w:r>
      </w:del>
      <w:ins w:id="369" w:author="Reinhold Engelbrecht" w:date="2023-05-10T11:52:00Z">
        <w:r>
          <w:t>button.</w:t>
        </w:r>
      </w:ins>
    </w:p>
    <w:p w14:paraId="43320BAA" w14:textId="473000B6" w:rsidR="00AE2E1F" w:rsidRDefault="00AE2E1F" w:rsidP="00AE2E1F"/>
    <w:p w14:paraId="17981ACA" w14:textId="41487499" w:rsidR="00AE2E1F" w:rsidRDefault="00AE2E1F" w:rsidP="00AE2E1F"/>
    <w:p w14:paraId="13ADFAC9" w14:textId="77777777" w:rsidR="00AE2E1F" w:rsidRDefault="00AE2E1F" w:rsidP="00AE2E1F"/>
    <w:p w14:paraId="0A9F713D" w14:textId="4027EC42" w:rsidR="00AE2E1F" w:rsidRDefault="00AE2E1F" w:rsidP="00AE2E1F">
      <w:pPr>
        <w:pStyle w:val="ListParagraph"/>
      </w:pPr>
    </w:p>
    <w:p w14:paraId="569F6E47" w14:textId="3D566C84" w:rsidR="00AE2E1F" w:rsidRDefault="00AE2E1F" w:rsidP="00AE2E1F">
      <w:pPr>
        <w:pStyle w:val="ListParagraph"/>
      </w:pPr>
    </w:p>
    <w:p w14:paraId="378DCBCF" w14:textId="55D0A575" w:rsidR="00AE2E1F" w:rsidRDefault="00AE2E1F" w:rsidP="00AE2E1F">
      <w:pPr>
        <w:pStyle w:val="ListParagraph"/>
      </w:pPr>
    </w:p>
    <w:p w14:paraId="40684A80" w14:textId="7BFEF7E6" w:rsidR="00AE2E1F" w:rsidRDefault="00AE2E1F" w:rsidP="00AE2E1F">
      <w:pPr>
        <w:pStyle w:val="ListParagraph"/>
      </w:pPr>
    </w:p>
    <w:p w14:paraId="7F7925DE" w14:textId="65AEA477" w:rsidR="00AE2E1F" w:rsidRDefault="00AE2E1F" w:rsidP="00AE2E1F">
      <w:pPr>
        <w:pStyle w:val="ListParagraph"/>
      </w:pPr>
    </w:p>
    <w:p w14:paraId="77E85BF1" w14:textId="77777777" w:rsidR="00AE2E1F" w:rsidRPr="00545C83" w:rsidRDefault="00AE2E1F" w:rsidP="00AE2E1F">
      <w:pPr>
        <w:pStyle w:val="ListParagraph"/>
      </w:pPr>
    </w:p>
    <w:p w14:paraId="4487F636" w14:textId="2DC138F4" w:rsidR="00AE2E1F" w:rsidRDefault="583AB42E" w:rsidP="00E91A21">
      <w:pPr>
        <w:pStyle w:val="ListParagraph"/>
        <w:numPr>
          <w:ilvl w:val="0"/>
          <w:numId w:val="15"/>
        </w:numPr>
        <w:pPrChange w:id="370" w:author="Nigel Crowther1" w:date="2023-05-11T09:45:00Z">
          <w:pPr>
            <w:pStyle w:val="ListParagraph"/>
            <w:numPr>
              <w:numId w:val="4"/>
            </w:numPr>
            <w:ind w:hanging="360"/>
          </w:pPr>
        </w:pPrChange>
      </w:pPr>
      <w:r>
        <w:lastRenderedPageBreak/>
        <w:t>Test with the values below and check the expected results against the actual results.</w:t>
      </w:r>
    </w:p>
    <w:p w14:paraId="2EFD50CE" w14:textId="77777777" w:rsidR="00AE2E1F" w:rsidRDefault="00AE2E1F" w:rsidP="00AE2E1F"/>
    <w:tbl>
      <w:tblPr>
        <w:tblStyle w:val="TableGrid"/>
        <w:tblW w:w="10173" w:type="dxa"/>
        <w:tblLayout w:type="fixed"/>
        <w:tblLook w:val="04A0" w:firstRow="1" w:lastRow="0" w:firstColumn="1" w:lastColumn="0" w:noHBand="0" w:noVBand="1"/>
      </w:tblPr>
      <w:tblGrid>
        <w:gridCol w:w="3954"/>
        <w:gridCol w:w="4234"/>
        <w:gridCol w:w="1985"/>
      </w:tblGrid>
      <w:tr w:rsidR="00AE2E1F" w14:paraId="008964DD" w14:textId="77777777" w:rsidTr="00D320EE">
        <w:tc>
          <w:tcPr>
            <w:tcW w:w="3954" w:type="dxa"/>
          </w:tcPr>
          <w:p w14:paraId="4711CAD9" w14:textId="77777777" w:rsidR="00AE2E1F" w:rsidRPr="00BF26CA" w:rsidRDefault="00AE2E1F" w:rsidP="00D320EE">
            <w:pPr>
              <w:rPr>
                <w:b/>
                <w:bCs/>
              </w:rPr>
            </w:pPr>
            <w:r w:rsidRPr="00BF26CA">
              <w:rPr>
                <w:b/>
                <w:bCs/>
              </w:rPr>
              <w:t>Surface</w:t>
            </w:r>
          </w:p>
        </w:tc>
        <w:tc>
          <w:tcPr>
            <w:tcW w:w="4234" w:type="dxa"/>
          </w:tcPr>
          <w:p w14:paraId="109FC2C6" w14:textId="77777777" w:rsidR="00AE2E1F" w:rsidRPr="00BF26CA" w:rsidRDefault="00AE2E1F" w:rsidP="00D320EE">
            <w:pPr>
              <w:rPr>
                <w:b/>
                <w:bCs/>
              </w:rPr>
            </w:pPr>
            <w:r w:rsidRPr="00BF26CA">
              <w:rPr>
                <w:b/>
                <w:bCs/>
              </w:rPr>
              <w:t>Atmosphere</w:t>
            </w:r>
          </w:p>
        </w:tc>
        <w:tc>
          <w:tcPr>
            <w:tcW w:w="1985" w:type="dxa"/>
          </w:tcPr>
          <w:p w14:paraId="5BFFD489" w14:textId="77777777" w:rsidR="00AE2E1F" w:rsidRPr="00BF26CA" w:rsidRDefault="00AE2E1F" w:rsidP="00D320EE">
            <w:pPr>
              <w:rPr>
                <w:b/>
                <w:bCs/>
              </w:rPr>
            </w:pPr>
            <w:r w:rsidRPr="00BF26CA">
              <w:rPr>
                <w:b/>
                <w:bCs/>
              </w:rPr>
              <w:t>Habitability</w:t>
            </w:r>
          </w:p>
        </w:tc>
      </w:tr>
      <w:tr w:rsidR="00AE2E1F" w14:paraId="65174273" w14:textId="77777777" w:rsidTr="00D320EE">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AE2E1F" w14:paraId="3952D97B" w14:textId="77777777" w:rsidTr="00D320EE">
              <w:tc>
                <w:tcPr>
                  <w:tcW w:w="1704" w:type="dxa"/>
                </w:tcPr>
                <w:p w14:paraId="31EF24A3" w14:textId="77777777" w:rsidR="00AE2E1F" w:rsidRPr="00BF26CA" w:rsidRDefault="00AE2E1F" w:rsidP="00D320EE">
                  <w:pPr>
                    <w:rPr>
                      <w:b/>
                      <w:bCs/>
                    </w:rPr>
                  </w:pPr>
                  <w:r w:rsidRPr="00BF26CA">
                    <w:rPr>
                      <w:b/>
                      <w:bCs/>
                    </w:rPr>
                    <w:t>Temperature</w:t>
                  </w:r>
                </w:p>
              </w:tc>
              <w:tc>
                <w:tcPr>
                  <w:tcW w:w="1276" w:type="dxa"/>
                </w:tcPr>
                <w:p w14:paraId="3E5D5D74" w14:textId="77777777" w:rsidR="00AE2E1F" w:rsidRPr="00BF26CA" w:rsidRDefault="00AE2E1F" w:rsidP="00D320EE">
                  <w:pPr>
                    <w:rPr>
                      <w:b/>
                      <w:bCs/>
                    </w:rPr>
                  </w:pPr>
                  <w:r w:rsidRPr="00BF26CA">
                    <w:rPr>
                      <w:b/>
                      <w:bCs/>
                    </w:rPr>
                    <w:t>Pressure</w:t>
                  </w:r>
                </w:p>
              </w:tc>
              <w:tc>
                <w:tcPr>
                  <w:tcW w:w="992" w:type="dxa"/>
                </w:tcPr>
                <w:p w14:paraId="1ED70120" w14:textId="77777777" w:rsidR="00AE2E1F" w:rsidRPr="00BF26CA" w:rsidRDefault="00AE2E1F" w:rsidP="00D320EE">
                  <w:pPr>
                    <w:rPr>
                      <w:b/>
                      <w:bCs/>
                    </w:rPr>
                  </w:pPr>
                  <w:r w:rsidRPr="00BF26CA">
                    <w:rPr>
                      <w:b/>
                      <w:bCs/>
                    </w:rPr>
                    <w:t>Gravity</w:t>
                  </w:r>
                </w:p>
              </w:tc>
            </w:tr>
            <w:tr w:rsidR="00AE2E1F" w14:paraId="5BCB0402" w14:textId="77777777" w:rsidTr="00D320EE">
              <w:tc>
                <w:tcPr>
                  <w:tcW w:w="1704" w:type="dxa"/>
                </w:tcPr>
                <w:p w14:paraId="3A6E07A5" w14:textId="77777777" w:rsidR="00AE2E1F" w:rsidRDefault="00AE2E1F" w:rsidP="00D320EE">
                  <w:r>
                    <w:t>0</w:t>
                  </w:r>
                </w:p>
              </w:tc>
              <w:tc>
                <w:tcPr>
                  <w:tcW w:w="1276" w:type="dxa"/>
                </w:tcPr>
                <w:p w14:paraId="2A28151E" w14:textId="77777777" w:rsidR="00AE2E1F" w:rsidRDefault="00AE2E1F" w:rsidP="00D320EE">
                  <w:r>
                    <w:t>0</w:t>
                  </w:r>
                </w:p>
              </w:tc>
              <w:tc>
                <w:tcPr>
                  <w:tcW w:w="992" w:type="dxa"/>
                </w:tcPr>
                <w:p w14:paraId="5EBEE102" w14:textId="77777777" w:rsidR="00AE2E1F" w:rsidRDefault="00AE2E1F" w:rsidP="00D320EE">
                  <w:r>
                    <w:t>0</w:t>
                  </w:r>
                </w:p>
              </w:tc>
            </w:tr>
            <w:tr w:rsidR="00AE2E1F" w14:paraId="3B33B5DA" w14:textId="77777777" w:rsidTr="00D320EE">
              <w:tc>
                <w:tcPr>
                  <w:tcW w:w="1704" w:type="dxa"/>
                </w:tcPr>
                <w:p w14:paraId="1665AB5A" w14:textId="3DFB0751" w:rsidR="00AE2E1F" w:rsidRDefault="00AE2E1F" w:rsidP="00D320EE">
                  <w:r>
                    <w:t>40</w:t>
                  </w:r>
                </w:p>
              </w:tc>
              <w:tc>
                <w:tcPr>
                  <w:tcW w:w="1276" w:type="dxa"/>
                </w:tcPr>
                <w:p w14:paraId="556B6161" w14:textId="56A5B305" w:rsidR="00AE2E1F" w:rsidRDefault="009714EC" w:rsidP="00D320EE">
                  <w:r>
                    <w:t>10</w:t>
                  </w:r>
                  <w:r w:rsidR="00AE2E1F">
                    <w:t>00</w:t>
                  </w:r>
                </w:p>
              </w:tc>
              <w:tc>
                <w:tcPr>
                  <w:tcW w:w="992" w:type="dxa"/>
                </w:tcPr>
                <w:p w14:paraId="13839D3C" w14:textId="77777777" w:rsidR="00AE2E1F" w:rsidRDefault="00AE2E1F" w:rsidP="00D320EE">
                  <w:r>
                    <w:t>2</w:t>
                  </w:r>
                </w:p>
              </w:tc>
            </w:tr>
            <w:tr w:rsidR="00AE2E1F" w14:paraId="3A2FE927" w14:textId="77777777" w:rsidTr="00D320EE">
              <w:tc>
                <w:tcPr>
                  <w:tcW w:w="1704" w:type="dxa"/>
                </w:tcPr>
                <w:p w14:paraId="49D448BB" w14:textId="77777777" w:rsidR="00AE2E1F" w:rsidRDefault="00AE2E1F" w:rsidP="00D320EE">
                  <w:r>
                    <w:t>25</w:t>
                  </w:r>
                </w:p>
              </w:tc>
              <w:tc>
                <w:tcPr>
                  <w:tcW w:w="1276" w:type="dxa"/>
                </w:tcPr>
                <w:p w14:paraId="6FF71448" w14:textId="5D99A815" w:rsidR="00AE2E1F" w:rsidRDefault="00AE2E1F" w:rsidP="00D320EE">
                  <w:r>
                    <w:t>800</w:t>
                  </w:r>
                </w:p>
              </w:tc>
              <w:tc>
                <w:tcPr>
                  <w:tcW w:w="992" w:type="dxa"/>
                </w:tcPr>
                <w:p w14:paraId="74D21300" w14:textId="77777777" w:rsidR="00AE2E1F" w:rsidRDefault="00AE2E1F" w:rsidP="00D320EE">
                  <w:r>
                    <w:t>1</w:t>
                  </w:r>
                </w:p>
              </w:tc>
            </w:tr>
          </w:tbl>
          <w:p w14:paraId="5B104446" w14:textId="77777777" w:rsidR="00AE2E1F" w:rsidRDefault="00AE2E1F" w:rsidP="00D320EE"/>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AE2E1F" w14:paraId="23DAD315" w14:textId="77777777" w:rsidTr="00D320EE">
              <w:tc>
                <w:tcPr>
                  <w:tcW w:w="1294" w:type="dxa"/>
                </w:tcPr>
                <w:p w14:paraId="1A1819BC" w14:textId="77777777" w:rsidR="00AE2E1F" w:rsidRPr="00BF26CA" w:rsidRDefault="00AE2E1F" w:rsidP="00D320EE">
                  <w:pPr>
                    <w:rPr>
                      <w:b/>
                      <w:bCs/>
                    </w:rPr>
                  </w:pPr>
                  <w:r w:rsidRPr="00BF26CA">
                    <w:rPr>
                      <w:b/>
                      <w:bCs/>
                    </w:rPr>
                    <w:t>Oxygen</w:t>
                  </w:r>
                </w:p>
              </w:tc>
              <w:tc>
                <w:tcPr>
                  <w:tcW w:w="1134" w:type="dxa"/>
                </w:tcPr>
                <w:p w14:paraId="299FEEC8" w14:textId="77777777" w:rsidR="00AE2E1F" w:rsidRPr="00BF26CA" w:rsidRDefault="00AE2E1F" w:rsidP="00D320EE">
                  <w:pPr>
                    <w:rPr>
                      <w:b/>
                      <w:bCs/>
                    </w:rPr>
                  </w:pPr>
                  <w:r w:rsidRPr="00BF26CA">
                    <w:rPr>
                      <w:b/>
                      <w:bCs/>
                    </w:rPr>
                    <w:t>Methane</w:t>
                  </w:r>
                </w:p>
              </w:tc>
              <w:tc>
                <w:tcPr>
                  <w:tcW w:w="1843" w:type="dxa"/>
                </w:tcPr>
                <w:p w14:paraId="77982BF2" w14:textId="77777777" w:rsidR="00AE2E1F" w:rsidRPr="00BF26CA" w:rsidRDefault="00AE2E1F" w:rsidP="00D320EE">
                  <w:pPr>
                    <w:rPr>
                      <w:b/>
                      <w:bCs/>
                    </w:rPr>
                  </w:pPr>
                  <w:r w:rsidRPr="00BF26CA">
                    <w:rPr>
                      <w:b/>
                      <w:bCs/>
                    </w:rPr>
                    <w:t>CarbonDioxi</w:t>
                  </w:r>
                  <w:r>
                    <w:rPr>
                      <w:b/>
                      <w:bCs/>
                    </w:rPr>
                    <w:t>d</w:t>
                  </w:r>
                  <w:r w:rsidRPr="00BF26CA">
                    <w:rPr>
                      <w:b/>
                      <w:bCs/>
                    </w:rPr>
                    <w:t>e</w:t>
                  </w:r>
                </w:p>
              </w:tc>
            </w:tr>
            <w:tr w:rsidR="00AE2E1F" w14:paraId="33011381" w14:textId="77777777" w:rsidTr="00D320EE">
              <w:tc>
                <w:tcPr>
                  <w:tcW w:w="1294" w:type="dxa"/>
                </w:tcPr>
                <w:p w14:paraId="1CE0A353" w14:textId="77777777" w:rsidR="00AE2E1F" w:rsidRDefault="00AE2E1F" w:rsidP="00D320EE">
                  <w:r>
                    <w:t>0</w:t>
                  </w:r>
                </w:p>
              </w:tc>
              <w:tc>
                <w:tcPr>
                  <w:tcW w:w="1134" w:type="dxa"/>
                </w:tcPr>
                <w:p w14:paraId="70E660B2" w14:textId="77777777" w:rsidR="00AE2E1F" w:rsidRDefault="00AE2E1F" w:rsidP="00D320EE">
                  <w:r>
                    <w:t>0</w:t>
                  </w:r>
                </w:p>
              </w:tc>
              <w:tc>
                <w:tcPr>
                  <w:tcW w:w="1843" w:type="dxa"/>
                </w:tcPr>
                <w:p w14:paraId="511879AF" w14:textId="77777777" w:rsidR="00AE2E1F" w:rsidRDefault="00AE2E1F" w:rsidP="00D320EE">
                  <w:r>
                    <w:t>0</w:t>
                  </w:r>
                </w:p>
              </w:tc>
            </w:tr>
            <w:tr w:rsidR="00AE2E1F" w14:paraId="35CB55D9" w14:textId="77777777" w:rsidTr="00D320EE">
              <w:tc>
                <w:tcPr>
                  <w:tcW w:w="1294" w:type="dxa"/>
                </w:tcPr>
                <w:p w14:paraId="4B56090A" w14:textId="2D669465" w:rsidR="00AE2E1F" w:rsidRDefault="009714EC" w:rsidP="00D320EE">
                  <w:r>
                    <w:t>45</w:t>
                  </w:r>
                </w:p>
              </w:tc>
              <w:tc>
                <w:tcPr>
                  <w:tcW w:w="1134" w:type="dxa"/>
                </w:tcPr>
                <w:p w14:paraId="3EA5A1EB" w14:textId="667F6A3A" w:rsidR="00AE2E1F" w:rsidRDefault="009714EC" w:rsidP="00D320EE">
                  <w:r>
                    <w:t>0</w:t>
                  </w:r>
                </w:p>
              </w:tc>
              <w:tc>
                <w:tcPr>
                  <w:tcW w:w="1843" w:type="dxa"/>
                </w:tcPr>
                <w:p w14:paraId="734193AD" w14:textId="3BEC4AA9" w:rsidR="00AE2E1F" w:rsidRDefault="009714EC" w:rsidP="00D320EE">
                  <w:r>
                    <w:t>5</w:t>
                  </w:r>
                </w:p>
              </w:tc>
            </w:tr>
            <w:tr w:rsidR="00AE2E1F" w14:paraId="3CA5A972" w14:textId="77777777" w:rsidTr="00D320EE">
              <w:tc>
                <w:tcPr>
                  <w:tcW w:w="1294" w:type="dxa"/>
                </w:tcPr>
                <w:p w14:paraId="54A9455D" w14:textId="0C9E7CC8" w:rsidR="00AE2E1F" w:rsidRDefault="00AE2E1F" w:rsidP="00D320EE">
                  <w:r>
                    <w:t>33</w:t>
                  </w:r>
                </w:p>
              </w:tc>
              <w:tc>
                <w:tcPr>
                  <w:tcW w:w="1134" w:type="dxa"/>
                </w:tcPr>
                <w:p w14:paraId="7CD6F153" w14:textId="77777777" w:rsidR="00AE2E1F" w:rsidRDefault="00AE2E1F" w:rsidP="00D320EE">
                  <w:r>
                    <w:t>0</w:t>
                  </w:r>
                </w:p>
              </w:tc>
              <w:tc>
                <w:tcPr>
                  <w:tcW w:w="1843" w:type="dxa"/>
                </w:tcPr>
                <w:p w14:paraId="5CF4F69C" w14:textId="3DB6BAC8" w:rsidR="00AE2E1F" w:rsidRDefault="00AE2E1F" w:rsidP="00D320EE">
                  <w:r>
                    <w:t>1</w:t>
                  </w:r>
                </w:p>
              </w:tc>
            </w:tr>
          </w:tbl>
          <w:p w14:paraId="3A624E09" w14:textId="77777777" w:rsidR="00AE2E1F" w:rsidRDefault="00AE2E1F" w:rsidP="00D320EE"/>
        </w:tc>
        <w:tc>
          <w:tcPr>
            <w:tcW w:w="1985" w:type="dxa"/>
          </w:tcPr>
          <w:tbl>
            <w:tblPr>
              <w:tblStyle w:val="TableGrid"/>
              <w:tblW w:w="2125" w:type="dxa"/>
              <w:tblLayout w:type="fixed"/>
              <w:tblLook w:val="04A0" w:firstRow="1" w:lastRow="0" w:firstColumn="1" w:lastColumn="0" w:noHBand="0" w:noVBand="1"/>
            </w:tblPr>
            <w:tblGrid>
              <w:gridCol w:w="2125"/>
            </w:tblGrid>
            <w:tr w:rsidR="00AE2E1F" w14:paraId="25E75BFC" w14:textId="77777777" w:rsidTr="00D320EE">
              <w:tc>
                <w:tcPr>
                  <w:tcW w:w="2125" w:type="dxa"/>
                </w:tcPr>
                <w:p w14:paraId="68587E04" w14:textId="77777777" w:rsidR="00AE2E1F" w:rsidRDefault="00AE2E1F" w:rsidP="00D320EE"/>
              </w:tc>
            </w:tr>
            <w:tr w:rsidR="00AE2E1F" w14:paraId="74FB6B22" w14:textId="77777777" w:rsidTr="00D320EE">
              <w:tc>
                <w:tcPr>
                  <w:tcW w:w="2125" w:type="dxa"/>
                </w:tcPr>
                <w:p w14:paraId="37C0A80A" w14:textId="77777777" w:rsidR="00AE2E1F" w:rsidRDefault="00AE2E1F" w:rsidP="00D320EE">
                  <w:r>
                    <w:t>Uninhabitable</w:t>
                  </w:r>
                </w:p>
              </w:tc>
            </w:tr>
            <w:tr w:rsidR="00AE2E1F" w14:paraId="6DECC5D9" w14:textId="77777777" w:rsidTr="00D320EE">
              <w:tc>
                <w:tcPr>
                  <w:tcW w:w="2125" w:type="dxa"/>
                </w:tcPr>
                <w:p w14:paraId="6C49FFF2" w14:textId="46325D2C" w:rsidR="00AE2E1F" w:rsidRDefault="009714EC" w:rsidP="00D320EE">
                  <w:r>
                    <w:t>Fair</w:t>
                  </w:r>
                </w:p>
              </w:tc>
            </w:tr>
            <w:tr w:rsidR="00AE2E1F" w14:paraId="4EBC61EB" w14:textId="77777777" w:rsidTr="00D320EE">
              <w:tc>
                <w:tcPr>
                  <w:tcW w:w="2125" w:type="dxa"/>
                </w:tcPr>
                <w:p w14:paraId="2F6EF511" w14:textId="77777777" w:rsidR="00AE2E1F" w:rsidRDefault="00AE2E1F" w:rsidP="00D320EE">
                  <w:r>
                    <w:t>Habitable</w:t>
                  </w:r>
                </w:p>
              </w:tc>
            </w:tr>
          </w:tbl>
          <w:p w14:paraId="2C055EEC" w14:textId="77777777" w:rsidR="00AE2E1F" w:rsidRDefault="00AE2E1F" w:rsidP="00D320EE"/>
        </w:tc>
      </w:tr>
    </w:tbl>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371" w:name="_Toc134691368"/>
      <w:r w:rsidRPr="00545C83">
        <w:t>Conclusion</w:t>
      </w:r>
      <w:bookmarkEnd w:id="371"/>
    </w:p>
    <w:p w14:paraId="2127AEE9" w14:textId="0A6DF6AA" w:rsidR="00D43BE5" w:rsidRPr="00545C83" w:rsidRDefault="00D43BE5" w:rsidP="00D43BE5">
      <w:pPr>
        <w:rPr>
          <w:lang w:eastAsia="x-none"/>
        </w:rPr>
      </w:pPr>
    </w:p>
    <w:p w14:paraId="379C9F51" w14:textId="3B2BA074" w:rsidR="00D43BE5" w:rsidRPr="00545C83" w:rsidRDefault="583AB42E" w:rsidP="00D43BE5">
      <w:pPr>
        <w:rPr>
          <w:ins w:id="372" w:author="NIGEL CROWTHER" w:date="2023-05-10T16:08:00Z"/>
        </w:rPr>
      </w:pPr>
      <w:r>
        <w:t>In this lab we refactored the Habitability rules to call separate decision services.  Separating a single decision into multiple services helps scale your DMN projects.</w:t>
      </w:r>
    </w:p>
    <w:p w14:paraId="73606CB1" w14:textId="3420082C" w:rsidR="583AB42E" w:rsidRDefault="583AB42E" w:rsidP="583AB42E">
      <w:pPr>
        <w:rPr>
          <w:ins w:id="373" w:author="NIGEL CROWTHER" w:date="2023-05-10T16:08:00Z"/>
        </w:rPr>
      </w:pPr>
    </w:p>
    <w:p w14:paraId="7ACB77B1" w14:textId="0A7BE74C" w:rsidR="583AB42E" w:rsidRDefault="583AB42E" w:rsidP="583AB42E">
      <w:pPr>
        <w:rPr>
          <w:lang w:eastAsia="en-US"/>
        </w:rPr>
      </w:pPr>
      <w:ins w:id="374" w:author="NIGEL CROWTHER" w:date="2023-05-10T16:08:00Z">
        <w:r w:rsidRPr="583AB42E">
          <w:rPr>
            <w:lang w:eastAsia="en-US"/>
          </w:rPr>
          <w:t>To continue with the next lab, please reset your environment as described in Appendix B.</w:t>
        </w:r>
      </w:ins>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375" w:name="_Toc130123716"/>
      <w:bookmarkStart w:id="376" w:name="_Toc134691369"/>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375"/>
      <w:bookmarkEnd w:id="376"/>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377" w:name="_Toc134691370"/>
      <w:r w:rsidRPr="00545C83">
        <w:t>Introduction</w:t>
      </w:r>
      <w:bookmarkEnd w:id="377"/>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F959991" w:rsidR="00461C8D" w:rsidRPr="00545C83" w:rsidRDefault="00461C8D" w:rsidP="00461C8D">
      <w:pPr>
        <w:rPr>
          <w:rStyle w:val="hgkelc"/>
        </w:rPr>
      </w:pPr>
      <w:r w:rsidRPr="00545C83">
        <w:rPr>
          <w:rStyle w:val="hgkelc"/>
        </w:rPr>
        <w:t xml:space="preserve">In DMN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43BF67B6"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del w:id="378" w:author="Reinhold Engelbrecht" w:date="2023-05-10T11:52:00Z">
        <w:r w:rsidR="009C4476" w:rsidDel="00C80B30">
          <w:rPr>
            <w:rStyle w:val="hgkelc"/>
          </w:rPr>
          <w:delText>further</w:delText>
        </w:r>
      </w:del>
      <w:ins w:id="379" w:author="Reinhold Engelbrecht" w:date="2023-05-10T11:52:00Z">
        <w:r w:rsidR="00C80B30">
          <w:rPr>
            <w:rStyle w:val="hgkelc"/>
          </w:rPr>
          <w:t>further.</w:t>
        </w:r>
      </w:ins>
    </w:p>
    <w:p w14:paraId="53D64CD2" w14:textId="77777777" w:rsidR="000B521B" w:rsidRDefault="000B521B" w:rsidP="00461C8D">
      <w:pPr>
        <w:rPr>
          <w:rStyle w:val="hgkelc"/>
        </w:rPr>
      </w:pPr>
    </w:p>
    <w:p w14:paraId="0A03D307" w14:textId="6B8120DA" w:rsidR="00461C8D" w:rsidRPr="00545C83" w:rsidDel="00E91A21" w:rsidRDefault="00461C8D" w:rsidP="00461C8D">
      <w:pPr>
        <w:rPr>
          <w:del w:id="380" w:author="Nigel Crowther1" w:date="2023-05-11T09:46:00Z"/>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381" w:name="_Toc134691371"/>
      <w:r w:rsidRPr="00545C83">
        <w:t>Instructions</w:t>
      </w:r>
      <w:bookmarkEnd w:id="381"/>
    </w:p>
    <w:p w14:paraId="14EB727F" w14:textId="7612E1B2" w:rsidR="00854D43" w:rsidRDefault="00854D43" w:rsidP="00461C8D">
      <w:pPr>
        <w:rPr>
          <w:rStyle w:val="hgkelc"/>
        </w:rPr>
      </w:pPr>
    </w:p>
    <w:p w14:paraId="782A417E" w14:textId="77777777" w:rsidR="00DB6725" w:rsidRPr="00DB6725" w:rsidRDefault="00780852" w:rsidP="00DB6725">
      <w:pPr>
        <w:pStyle w:val="ListParagraph"/>
        <w:numPr>
          <w:ilvl w:val="0"/>
          <w:numId w:val="17"/>
        </w:numPr>
        <w:rPr>
          <w:rStyle w:val="Hyperlink"/>
          <w:color w:val="auto"/>
          <w:u w:val="none"/>
        </w:rPr>
      </w:pPr>
      <w:r w:rsidRPr="00545C83">
        <w:t xml:space="preserve">In browsers Chrome or Safari open the web site </w:t>
      </w:r>
      <w:hyperlink r:id="rId64">
        <w:r w:rsidRPr="00545C83">
          <w:rPr>
            <w:rStyle w:val="Hyperlink"/>
          </w:rPr>
          <w:t>https://sandbox.kie.org/</w:t>
        </w:r>
      </w:hyperlink>
    </w:p>
    <w:p w14:paraId="06A5E4D5" w14:textId="77777777" w:rsidR="00DB6725" w:rsidRPr="00DB6725" w:rsidRDefault="00DB6725" w:rsidP="00DB6725">
      <w:pPr>
        <w:pStyle w:val="ListParagraph"/>
        <w:rPr>
          <w:rStyle w:val="Hyperlink"/>
          <w:color w:val="auto"/>
          <w:u w:val="none"/>
        </w:rPr>
      </w:pPr>
    </w:p>
    <w:p w14:paraId="5CEA5F9B" w14:textId="081F88CC" w:rsidR="00780852" w:rsidRPr="00545C83" w:rsidRDefault="00DB6725" w:rsidP="00DB6725">
      <w:pPr>
        <w:pStyle w:val="ListParagraph"/>
        <w:numPr>
          <w:ilvl w:val="0"/>
          <w:numId w:val="17"/>
        </w:numPr>
      </w:pPr>
      <w:del w:id="382" w:author="NIGEL CROWTHER" w:date="2023-05-10T16:09:00Z">
        <w:r w:rsidDel="583AB42E">
          <w:delText>If you already have KIE Sandbox open from the previous lab, clear the cache as recommended in Appendix A.</w:delText>
        </w:r>
      </w:del>
      <w:r>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1AC84485" w:rsidR="00B93714" w:rsidRDefault="00B93714" w:rsidP="00B93714">
      <w:pPr>
        <w:pStyle w:val="ListParagraph"/>
      </w:pPr>
      <w:r>
        <w:rPr>
          <w:i/>
          <w:iCs/>
        </w:rPr>
        <w:t xml:space="preserve">    </w:t>
      </w:r>
      <w:r>
        <w:rPr>
          <w:i/>
          <w:iCs/>
        </w:rPr>
        <w:tab/>
      </w:r>
      <w:r w:rsidR="00050987">
        <w:rPr>
          <w:i/>
          <w:iCs/>
        </w:rPr>
        <w:t>L</w:t>
      </w:r>
      <w:r w:rsidRPr="00545C83">
        <w:rPr>
          <w:i/>
          <w:iCs/>
        </w:rPr>
        <w:t>ab0</w:t>
      </w:r>
      <w:r>
        <w:rPr>
          <w:i/>
          <w:iCs/>
        </w:rPr>
        <w:t>4</w:t>
      </w:r>
      <w:r w:rsidRPr="00545C83">
        <w:t>/</w:t>
      </w:r>
      <w:r>
        <w:rPr>
          <w:i/>
          <w:iCs/>
        </w:rPr>
        <w:t>SwiftDataStructure</w:t>
      </w:r>
      <w:r w:rsidRPr="00545C83">
        <w:rPr>
          <w:i/>
          <w:iCs/>
        </w:rPr>
        <w:t>.dmn</w:t>
      </w:r>
    </w:p>
    <w:p w14:paraId="03DA8F8C" w14:textId="6E065FC4" w:rsidR="00B93714" w:rsidRPr="00545C83" w:rsidRDefault="00050987" w:rsidP="00B93714">
      <w:pPr>
        <w:ind w:left="720" w:firstLine="720"/>
        <w:rPr>
          <w:lang w:eastAsia="en-US"/>
        </w:rPr>
      </w:pPr>
      <w:r>
        <w:rPr>
          <w:i/>
          <w:iCs/>
        </w:rPr>
        <w:t>L</w:t>
      </w:r>
      <w:r w:rsidR="00B93714" w:rsidRPr="00B93714">
        <w:rPr>
          <w:i/>
          <w:iCs/>
        </w:rPr>
        <w:t>ab04</w:t>
      </w:r>
      <w:r w:rsidR="00B93714" w:rsidRPr="00545C83">
        <w:t>/</w:t>
      </w:r>
      <w:r w:rsidR="00B93714" w:rsidRPr="00B93714">
        <w:rPr>
          <w:i/>
          <w:iCs/>
        </w:rPr>
        <w:t>RouteAF.dmn</w:t>
      </w:r>
    </w:p>
    <w:p w14:paraId="5292689D" w14:textId="3909C0C5" w:rsidR="00780852" w:rsidRPr="00545C83" w:rsidRDefault="00050987" w:rsidP="00780852">
      <w:pPr>
        <w:pStyle w:val="ListParagraph"/>
        <w:ind w:left="1440"/>
      </w:pPr>
      <w:r>
        <w:rPr>
          <w:i/>
          <w:iCs/>
        </w:rPr>
        <w:t>L</w:t>
      </w:r>
      <w:r w:rsidR="00780852" w:rsidRPr="00545C83">
        <w:rPr>
          <w:i/>
          <w:iCs/>
        </w:rPr>
        <w:t>ab0</w:t>
      </w:r>
      <w:r w:rsidR="00780852">
        <w:rPr>
          <w:i/>
          <w:iCs/>
        </w:rPr>
        <w:t>4</w:t>
      </w:r>
      <w:r w:rsidR="00780852" w:rsidRPr="00545C83">
        <w:t>/</w:t>
      </w:r>
      <w:r w:rsidR="00780852">
        <w:rPr>
          <w:i/>
          <w:iCs/>
        </w:rPr>
        <w:t>RouteGM</w:t>
      </w:r>
      <w:r w:rsidR="00780852" w:rsidRPr="00545C83">
        <w:rPr>
          <w:i/>
          <w:iCs/>
        </w:rPr>
        <w:t>.dmn</w:t>
      </w:r>
    </w:p>
    <w:p w14:paraId="55C426B3" w14:textId="00643A8D"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r w:rsidR="00780852">
        <w:rPr>
          <w:i/>
          <w:iCs/>
        </w:rPr>
        <w:t>RouteNR</w:t>
      </w:r>
      <w:r w:rsidR="00780852" w:rsidRPr="00545C83">
        <w:rPr>
          <w:i/>
          <w:iCs/>
        </w:rPr>
        <w:t>.dmn</w:t>
      </w:r>
    </w:p>
    <w:p w14:paraId="70B15555" w14:textId="0E22A194"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r w:rsidR="00780852">
        <w:rPr>
          <w:i/>
          <w:iCs/>
        </w:rPr>
        <w:t>RouteSZ</w:t>
      </w:r>
      <w:r w:rsidR="00780852" w:rsidRPr="00545C83">
        <w:rPr>
          <w:i/>
          <w:iCs/>
        </w:rPr>
        <w:t>.dmn</w:t>
      </w:r>
    </w:p>
    <w:p w14:paraId="586920D5" w14:textId="6BBAF9FB" w:rsidR="00780852" w:rsidRPr="00545C83" w:rsidRDefault="583AB42E" w:rsidP="583AB42E">
      <w:pPr>
        <w:pStyle w:val="ListParagraph"/>
        <w:ind w:left="1440"/>
        <w:rPr>
          <w:i/>
          <w:iCs/>
        </w:rPr>
      </w:pPr>
      <w:r w:rsidRPr="583AB42E">
        <w:rPr>
          <w:i/>
          <w:iCs/>
        </w:rPr>
        <w:t>Lab04</w:t>
      </w:r>
      <w:r>
        <w:t>/</w:t>
      </w:r>
      <w:r w:rsidRPr="583AB42E">
        <w:rPr>
          <w:i/>
          <w:iCs/>
        </w:rPr>
        <w:t>SwiftRoutingRules</w:t>
      </w:r>
      <w:ins w:id="383" w:author="NIGEL CROWTHER" w:date="2023-05-10T16:10:00Z">
        <w:r w:rsidRPr="583AB42E">
          <w:rPr>
            <w:i/>
            <w:iCs/>
          </w:rPr>
          <w:t>Start</w:t>
        </w:r>
      </w:ins>
      <w:r w:rsidRPr="583AB42E">
        <w:rPr>
          <w:i/>
          <w:iCs/>
        </w:rPr>
        <w:t>.dmn</w:t>
      </w:r>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r w:rsidR="00B93714">
        <w:rPr>
          <w:i/>
          <w:iCs/>
        </w:rPr>
        <w:t>SwiftRoutingRules</w:t>
      </w:r>
      <w:r w:rsidRPr="001E7782">
        <w:rPr>
          <w:i/>
          <w:iCs/>
        </w:rPr>
        <w:t>Start</w:t>
      </w:r>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r>
              <w:rPr>
                <w:color w:val="161616"/>
                <w:shd w:val="clear" w:color="auto" w:fill="FFFFFF"/>
              </w:rPr>
              <w:t>SwiftDataStructure.dmn</w:t>
            </w:r>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r>
              <w:rPr>
                <w:i/>
                <w:iCs/>
                <w:color w:val="161616"/>
                <w:shd w:val="clear" w:color="auto" w:fill="FFFFFF"/>
              </w:rPr>
              <w:t>RouteAF.dmn</w:t>
            </w:r>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r>
              <w:rPr>
                <w:i/>
                <w:iCs/>
                <w:color w:val="161616"/>
                <w:shd w:val="clear" w:color="auto" w:fill="FFFFFF"/>
              </w:rPr>
              <w:t>RouteGM.dmn</w:t>
            </w:r>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6A71EBF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 xml:space="preserve">to the </w:t>
      </w:r>
      <w:del w:id="384" w:author="Reinhold Engelbrecht" w:date="2023-05-10T11:52:00Z">
        <w:r w:rsidRPr="00545C83" w:rsidDel="00C80B30">
          <w:delText>diagram</w:delText>
        </w:r>
      </w:del>
      <w:ins w:id="385" w:author="Reinhold Engelbrecht" w:date="2023-05-10T11:52:00Z">
        <w:r w:rsidR="00C80B30" w:rsidRPr="00545C83">
          <w:t>diagram.</w:t>
        </w:r>
      </w:ins>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7BFD466C">
            <wp:extent cx="4210050" cy="2766219"/>
            <wp:effectExtent l="228600" t="228600" r="209550" b="2057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8500" cy="2771771"/>
                    </a:xfrm>
                    <a:prstGeom prst="rect">
                      <a:avLst/>
                    </a:prstGeom>
                    <a:effectLst>
                      <a:glow rad="228600">
                        <a:schemeClr val="accent1">
                          <a:satMod val="175000"/>
                          <a:alpha val="40000"/>
                        </a:schemeClr>
                      </a:glow>
                    </a:effectLst>
                  </pic:spPr>
                </pic:pic>
              </a:graphicData>
            </a:graphic>
          </wp:inline>
        </w:drawing>
      </w:r>
    </w:p>
    <w:p w14:paraId="0F0CA146" w14:textId="278D8D43" w:rsidR="005F450F" w:rsidRDefault="005F450F" w:rsidP="005F450F">
      <w:pPr>
        <w:pStyle w:val="ListParagraph"/>
        <w:rPr>
          <w:rStyle w:val="hgkelc"/>
        </w:rPr>
      </w:pPr>
      <w:r>
        <w:rPr>
          <w:rStyle w:val="hgkelc"/>
        </w:rPr>
        <w:t>The output should be W.  The Route decision determined the BIC started with ‘A’ and routed it to Rout</w:t>
      </w:r>
      <w:ins w:id="386" w:author="Reinhold Engelbrecht" w:date="2023-05-10T11:48:00Z">
        <w:r w:rsidR="00C038A9">
          <w:rPr>
            <w:rStyle w:val="hgkelc"/>
          </w:rPr>
          <w:t>e</w:t>
        </w:r>
      </w:ins>
      <w:r>
        <w:rPr>
          <w:rStyle w:val="hgkelc"/>
        </w:rPr>
        <w:t>AF.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Verify this by selecting the RouteAF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 xml:space="preserve">If there are execution errors, talk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387" w:name="_Toc134691372"/>
      <w:r w:rsidRPr="00545C83">
        <w:t>Conclusion</w:t>
      </w:r>
      <w:bookmarkEnd w:id="387"/>
    </w:p>
    <w:p w14:paraId="7C66AE80" w14:textId="77777777" w:rsidR="005C0115" w:rsidRPr="00545C83" w:rsidRDefault="005C0115" w:rsidP="005C0115">
      <w:pPr>
        <w:rPr>
          <w:lang w:eastAsia="x-none"/>
        </w:rPr>
      </w:pPr>
    </w:p>
    <w:p w14:paraId="08E6A8F8" w14:textId="50F03EC8" w:rsidR="005C0115" w:rsidRPr="00545C83" w:rsidRDefault="583AB42E" w:rsidP="005C0115">
      <w:pPr>
        <w:rPr>
          <w:ins w:id="388" w:author="NIGEL CROWTHER" w:date="2023-05-10T16:16:00Z"/>
          <w:rStyle w:val="hgkelc"/>
        </w:rPr>
      </w:pPr>
      <w:r>
        <w:t>In this lab we split a tall narrow decision table into more manageable chunks using the Index Pattern.</w:t>
      </w:r>
    </w:p>
    <w:p w14:paraId="2A2BBDDB" w14:textId="49A1994A" w:rsidR="583AB42E" w:rsidRDefault="583AB42E" w:rsidP="583AB42E">
      <w:pPr>
        <w:rPr>
          <w:ins w:id="389" w:author="NIGEL CROWTHER" w:date="2023-05-10T16:16:00Z"/>
        </w:rPr>
      </w:pPr>
    </w:p>
    <w:p w14:paraId="1A198520" w14:textId="0A7BE74C" w:rsidR="583AB42E" w:rsidRDefault="583AB42E" w:rsidP="583AB42E">
      <w:pPr>
        <w:rPr>
          <w:ins w:id="390" w:author="NIGEL CROWTHER" w:date="2023-05-10T16:16:00Z"/>
          <w:lang w:eastAsia="en-US"/>
        </w:rPr>
      </w:pPr>
      <w:ins w:id="391" w:author="NIGEL CROWTHER" w:date="2023-05-10T16:16:00Z">
        <w:r w:rsidRPr="583AB42E">
          <w:rPr>
            <w:lang w:eastAsia="en-US"/>
          </w:rPr>
          <w:t>To continue with the next lab, please reset your environment as described in Appendix B.</w:t>
        </w:r>
      </w:ins>
    </w:p>
    <w:p w14:paraId="17A93D39" w14:textId="1B5FB4DE" w:rsidR="583AB42E" w:rsidRDefault="583AB42E" w:rsidP="583AB42E"/>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392" w:name="_Toc134691373"/>
      <w:r w:rsidRPr="00545C83">
        <w:rPr>
          <w:lang w:val="en-GB"/>
        </w:rPr>
        <w:lastRenderedPageBreak/>
        <w:t xml:space="preserve">Lab 5 - </w:t>
      </w:r>
      <w:r w:rsidR="00900DCC" w:rsidRPr="00545C83">
        <w:rPr>
          <w:lang w:val="en-GB"/>
        </w:rPr>
        <w:t>Hit Polic</w:t>
      </w:r>
      <w:r w:rsidR="004B6E25" w:rsidRPr="00545C83">
        <w:rPr>
          <w:lang w:val="en-GB"/>
        </w:rPr>
        <w:t>ies</w:t>
      </w:r>
      <w:bookmarkEnd w:id="392"/>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393" w:name="_Toc134691374"/>
      <w:r w:rsidRPr="00545C83">
        <w:t>Introduction</w:t>
      </w:r>
      <w:bookmarkEnd w:id="393"/>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070DF4EA">
            <wp:extent cx="4984750" cy="2206465"/>
            <wp:effectExtent l="228600" t="228600" r="215900" b="213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2232" cy="2218630"/>
                    </a:xfrm>
                    <a:prstGeom prst="rect">
                      <a:avLst/>
                    </a:prstGeom>
                    <a:effectLst>
                      <a:glow rad="228600">
                        <a:schemeClr val="accent1">
                          <a:satMod val="175000"/>
                          <a:alpha val="40000"/>
                        </a:schemeClr>
                      </a:glow>
                    </a:effectLst>
                  </pic:spPr>
                </pic:pic>
              </a:graphicData>
            </a:graphic>
          </wp:inline>
        </w:drawing>
      </w:r>
    </w:p>
    <w:p w14:paraId="450A4C3F" w14:textId="52291EF6" w:rsidR="00900DCC" w:rsidRPr="00545C83" w:rsidRDefault="0072667D" w:rsidP="00900DCC">
      <w:r>
        <w:t>It</w:t>
      </w:r>
      <w:r w:rsidR="00854D43" w:rsidRPr="00545C83">
        <w:t xml:space="preserve"> is </w:t>
      </w:r>
      <w:r w:rsidR="00050987">
        <w:t>recommended</w:t>
      </w:r>
      <w:r w:rsidR="00854D43" w:rsidRPr="00545C83">
        <w:t xml:space="preserve">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050987" w:rsidRDefault="00900DCC" w:rsidP="008901BF">
            <w:pPr>
              <w:jc w:val="center"/>
              <w:rPr>
                <w:szCs w:val="22"/>
              </w:rPr>
            </w:pPr>
            <w:r w:rsidRPr="00050987">
              <w:rPr>
                <w:szCs w:val="22"/>
              </w:rPr>
              <w:t>Hit Policy</w:t>
            </w:r>
          </w:p>
        </w:tc>
        <w:tc>
          <w:tcPr>
            <w:tcW w:w="3402" w:type="dxa"/>
            <w:hideMark/>
          </w:tcPr>
          <w:p w14:paraId="320CCA6A" w14:textId="77777777" w:rsidR="00900DCC" w:rsidRPr="00050987" w:rsidRDefault="00900DCC" w:rsidP="008901BF">
            <w:pPr>
              <w:jc w:val="center"/>
              <w:cnfStyle w:val="100000000000" w:firstRow="1" w:lastRow="0" w:firstColumn="0" w:lastColumn="0" w:oddVBand="0" w:evenVBand="0" w:oddHBand="0" w:evenHBand="0" w:firstRowFirstColumn="0" w:firstRowLastColumn="0" w:lastRowFirstColumn="0" w:lastRowLastColumn="0"/>
              <w:rPr>
                <w:szCs w:val="22"/>
              </w:rPr>
            </w:pPr>
            <w:r w:rsidRPr="00050987">
              <w:rPr>
                <w:szCs w:val="22"/>
              </w:rPr>
              <w:t>Description</w:t>
            </w:r>
          </w:p>
        </w:tc>
        <w:tc>
          <w:tcPr>
            <w:tcW w:w="5375" w:type="dxa"/>
          </w:tcPr>
          <w:p w14:paraId="2FBE06BF" w14:textId="77777777" w:rsidR="00900DCC" w:rsidRPr="00050987"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szCs w:val="22"/>
              </w:rPr>
            </w:pPr>
            <w:r w:rsidRPr="00050987">
              <w:rPr>
                <w:szCs w:val="22"/>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073D3672" w14:textId="77777777" w:rsidR="00155B2E" w:rsidRDefault="00E05F59" w:rsidP="00900DCC">
      <w:pPr>
        <w:rPr>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155B2E">
        <w:rPr>
          <w:lang w:eastAsia="x-none"/>
        </w:rPr>
        <w:t xml:space="preserve"> are</w:t>
      </w:r>
      <w:r w:rsidR="002E7ED5">
        <w:rPr>
          <w:lang w:eastAsia="x-none"/>
        </w:rPr>
        <w:t>:</w:t>
      </w:r>
      <w:r w:rsidR="00D36391">
        <w:rPr>
          <w:lang w:eastAsia="x-none"/>
        </w:rPr>
        <w:t xml:space="preserve"> </w:t>
      </w:r>
    </w:p>
    <w:p w14:paraId="1D64A418" w14:textId="182CF22B" w:rsidR="00155B2E" w:rsidRDefault="004C74A5" w:rsidP="00155B2E">
      <w:pPr>
        <w:pStyle w:val="ListParagraph"/>
        <w:numPr>
          <w:ilvl w:val="0"/>
          <w:numId w:val="30"/>
        </w:numPr>
        <w:rPr>
          <w:lang w:eastAsia="x-none"/>
        </w:rPr>
      </w:pPr>
      <w:r w:rsidRPr="00155B2E">
        <w:rPr>
          <w:b/>
          <w:bCs/>
          <w:lang w:eastAsia="x-none"/>
        </w:rPr>
        <w:t xml:space="preserve">Priority </w:t>
      </w:r>
      <w:r w:rsidRPr="004C74A5">
        <w:rPr>
          <w:lang w:eastAsia="x-none"/>
        </w:rPr>
        <w:t xml:space="preserve">which </w:t>
      </w:r>
      <w:r w:rsidR="00EC6BDF">
        <w:rPr>
          <w:lang w:eastAsia="x-none"/>
        </w:rPr>
        <w:t xml:space="preserve">behaves like </w:t>
      </w:r>
      <w:r w:rsidRPr="00155B2E">
        <w:rPr>
          <w:b/>
          <w:bCs/>
          <w:lang w:eastAsia="x-none"/>
        </w:rPr>
        <w:t>Any</w:t>
      </w:r>
    </w:p>
    <w:p w14:paraId="4E4280C8" w14:textId="09C67434" w:rsidR="00900DCC" w:rsidRPr="00155B2E" w:rsidRDefault="00EC6BDF" w:rsidP="00155B2E">
      <w:pPr>
        <w:pStyle w:val="ListParagraph"/>
        <w:numPr>
          <w:ilvl w:val="0"/>
          <w:numId w:val="30"/>
        </w:numPr>
        <w:rPr>
          <w:b/>
          <w:bCs/>
          <w:lang w:eastAsia="x-none"/>
        </w:rPr>
      </w:pPr>
      <w:r w:rsidRPr="00155B2E">
        <w:rPr>
          <w:b/>
          <w:bCs/>
          <w:lang w:eastAsia="x-none"/>
        </w:rPr>
        <w:t xml:space="preserve">Rule Order </w:t>
      </w:r>
      <w:r w:rsidRPr="00EC6BDF">
        <w:rPr>
          <w:lang w:eastAsia="x-none"/>
        </w:rPr>
        <w:t>and</w:t>
      </w:r>
      <w:r w:rsidRPr="00155B2E">
        <w:rPr>
          <w:b/>
          <w:bCs/>
          <w:lang w:eastAsia="x-none"/>
        </w:rPr>
        <w:t xml:space="preserve"> </w:t>
      </w:r>
      <w:r w:rsidR="00900DCC" w:rsidRPr="00155B2E">
        <w:rPr>
          <w:b/>
          <w:bCs/>
          <w:lang w:eastAsia="x-none"/>
        </w:rPr>
        <w:t xml:space="preserve">Output Order </w:t>
      </w:r>
      <w:r w:rsidR="00900DCC" w:rsidRPr="00545C83">
        <w:rPr>
          <w:lang w:eastAsia="x-none"/>
        </w:rPr>
        <w:t xml:space="preserve">which </w:t>
      </w:r>
      <w:r>
        <w:rPr>
          <w:lang w:eastAsia="x-none"/>
        </w:rPr>
        <w:t>behave like</w:t>
      </w:r>
      <w:r w:rsidR="00900DCC" w:rsidRPr="00155B2E">
        <w:rPr>
          <w:b/>
          <w:bCs/>
          <w:lang w:eastAsia="x-none"/>
        </w:rPr>
        <w:t xml:space="preserve"> Collect.</w:t>
      </w:r>
      <w:r w:rsidR="00900DCC" w:rsidRPr="00155B2E">
        <w:rPr>
          <w:b/>
          <w:bCs/>
          <w:lang w:eastAsia="x-none"/>
        </w:rPr>
        <w:br w:type="page"/>
      </w:r>
    </w:p>
    <w:p w14:paraId="63031C1B" w14:textId="7DDFFAC1" w:rsidR="00900DCC" w:rsidRDefault="00854D43" w:rsidP="00DD70E2">
      <w:pPr>
        <w:pStyle w:val="Heading2"/>
        <w:numPr>
          <w:ilvl w:val="0"/>
          <w:numId w:val="0"/>
        </w:numPr>
        <w:ind w:left="432" w:hanging="432"/>
      </w:pPr>
      <w:bookmarkStart w:id="394" w:name="_Toc134691375"/>
      <w:r w:rsidRPr="00545C83">
        <w:lastRenderedPageBreak/>
        <w:t>Instructions</w:t>
      </w:r>
      <w:bookmarkEnd w:id="394"/>
    </w:p>
    <w:p w14:paraId="7A739B68" w14:textId="77777777" w:rsidR="00DD70E2" w:rsidRPr="00545C83" w:rsidRDefault="00DD70E2" w:rsidP="00DD70E2">
      <w:pPr>
        <w:pStyle w:val="Heading3"/>
        <w:numPr>
          <w:ilvl w:val="0"/>
          <w:numId w:val="0"/>
        </w:numPr>
        <w:ind w:left="426" w:hanging="426"/>
      </w:pPr>
      <w:bookmarkStart w:id="395" w:name="_Toc134691376"/>
      <w:r w:rsidRPr="00545C83">
        <w:t>Unique Policy</w:t>
      </w:r>
      <w:bookmarkEnd w:id="395"/>
    </w:p>
    <w:p w14:paraId="48AEF180" w14:textId="77777777" w:rsidR="00DD70E2" w:rsidRPr="00545C83" w:rsidRDefault="00DD70E2" w:rsidP="00900DCC">
      <w:pPr>
        <w:rPr>
          <w:lang w:eastAsia="en-US"/>
        </w:rPr>
      </w:pPr>
    </w:p>
    <w:p w14:paraId="1CD08668" w14:textId="5270B002" w:rsidR="00317EF2" w:rsidRPr="00545C83" w:rsidRDefault="00573501" w:rsidP="00573501">
      <w:pPr>
        <w:pStyle w:val="ListParagraph"/>
        <w:numPr>
          <w:ilvl w:val="0"/>
          <w:numId w:val="20"/>
        </w:numPr>
      </w:pPr>
      <w:r w:rsidRPr="00545C83">
        <w:t xml:space="preserve">In </w:t>
      </w:r>
      <w:r>
        <w:t>a new</w:t>
      </w:r>
      <w:r w:rsidRPr="00545C83">
        <w:t xml:space="preserve"> Chrome or Safari </w:t>
      </w:r>
      <w:r>
        <w:t>browser</w:t>
      </w:r>
      <w:r w:rsidRPr="00545C83">
        <w:t xml:space="preserve"> </w:t>
      </w:r>
      <w:r w:rsidR="00317EF2" w:rsidRPr="00545C83">
        <w:t xml:space="preserve">open the web site </w:t>
      </w:r>
      <w:hyperlink r:id="rId72">
        <w:r w:rsidR="00317EF2" w:rsidRPr="00545C83">
          <w:rPr>
            <w:rStyle w:val="Hyperlink"/>
          </w:rPr>
          <w:t>https://sandbox.kie.org/</w:t>
        </w:r>
      </w:hyperlink>
      <w:r w:rsidR="00317EF2"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57159235" w:rsidR="00DD70E2" w:rsidRDefault="00317EF2" w:rsidP="00317EF2">
      <w:pPr>
        <w:pStyle w:val="ListParagraph"/>
        <w:numPr>
          <w:ilvl w:val="0"/>
          <w:numId w:val="20"/>
        </w:numPr>
      </w:pPr>
      <w:r w:rsidRPr="00545C83">
        <w:t xml:space="preserve">Select the file: </w:t>
      </w:r>
      <w:r w:rsidR="00155B2E">
        <w:rPr>
          <w:i/>
          <w:iCs/>
        </w:rPr>
        <w:t>L</w:t>
      </w:r>
      <w:r w:rsidRPr="00E374C6">
        <w:rPr>
          <w:i/>
          <w:iCs/>
        </w:rPr>
        <w:t>ab05/HabitabilityUnique.dmn</w:t>
      </w:r>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r w:rsidR="002843EF" w:rsidRPr="00E374C6">
        <w:rPr>
          <w:i/>
          <w:iCs/>
        </w:rPr>
        <w:t>HabitabilityUnique</w:t>
      </w:r>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7196EDD1"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w:t>
      </w:r>
      <w:r w:rsidR="00155B2E">
        <w:rPr>
          <w:rStyle w:val="FootnoteReference"/>
        </w:rPr>
        <w:footnoteReference w:id="5"/>
      </w:r>
      <w:r w:rsidR="0044256F">
        <w:t>.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lastRenderedPageBreak/>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60410C7E" w:rsidR="00A21DD3" w:rsidRDefault="583AB42E" w:rsidP="00900DCC">
      <w:pPr>
        <w:rPr>
          <w:lang w:eastAsia="en-US"/>
        </w:rPr>
      </w:pPr>
      <w:r w:rsidRPr="583AB42E">
        <w:rPr>
          <w:lang w:eastAsia="en-US"/>
        </w:rPr>
        <w:t xml:space="preserve">The disadvantage of the Unique policy is </w:t>
      </w:r>
      <w:ins w:id="403" w:author="NIGEL CROWTHER" w:date="2023-05-10T16:21:00Z">
        <w:r w:rsidRPr="583AB42E">
          <w:rPr>
            <w:lang w:eastAsia="en-US"/>
          </w:rPr>
          <w:t xml:space="preserve">that </w:t>
        </w:r>
        <w:del w:id="404" w:author="Nigel Crowther1" w:date="2023-05-11T09:48:00Z">
          <w:r w:rsidRPr="583AB42E" w:rsidDel="00E91A21">
            <w:rPr>
              <w:lang w:eastAsia="en-US"/>
            </w:rPr>
            <w:delText>it can be too</w:delText>
          </w:r>
        </w:del>
      </w:ins>
      <w:del w:id="405" w:author="Nigel Crowther1" w:date="2023-05-11T09:48:00Z">
        <w:r w:rsidR="00A21DD3" w:rsidRPr="583AB42E" w:rsidDel="00E91A21">
          <w:rPr>
            <w:lang w:eastAsia="en-US"/>
          </w:rPr>
          <w:delText xml:space="preserve">it </w:delText>
        </w:r>
      </w:del>
      <w:ins w:id="406" w:author="NIGEL CROWTHER" w:date="2023-05-10T16:20:00Z">
        <w:del w:id="407" w:author="Nigel Crowther1" w:date="2023-05-11T09:48:00Z">
          <w:r w:rsidRPr="583AB42E" w:rsidDel="00E91A21">
            <w:rPr>
              <w:lang w:eastAsia="en-US"/>
            </w:rPr>
            <w:delText xml:space="preserve">verbose </w:delText>
          </w:r>
        </w:del>
      </w:ins>
      <w:ins w:id="408" w:author="NIGEL CROWTHER" w:date="2023-05-10T16:21:00Z">
        <w:del w:id="409" w:author="Nigel Crowther1" w:date="2023-05-11T09:48:00Z">
          <w:r w:rsidRPr="583AB42E" w:rsidDel="00E91A21">
            <w:rPr>
              <w:lang w:eastAsia="en-US"/>
            </w:rPr>
            <w:delText xml:space="preserve">as </w:delText>
          </w:r>
        </w:del>
        <w:r w:rsidRPr="583AB42E">
          <w:rPr>
            <w:lang w:eastAsia="en-US"/>
          </w:rPr>
          <w:t xml:space="preserve">it </w:t>
        </w:r>
      </w:ins>
      <w:r w:rsidRPr="583AB42E">
        <w:rPr>
          <w:lang w:eastAsia="en-US"/>
        </w:rPr>
        <w:t xml:space="preserve">requires the table to cover every </w:t>
      </w:r>
      <w:ins w:id="410" w:author="NIGEL CROWTHER" w:date="2023-05-10T16:21:00Z">
        <w:r w:rsidRPr="583AB42E">
          <w:rPr>
            <w:lang w:eastAsia="en-US"/>
          </w:rPr>
          <w:t xml:space="preserve">possible </w:t>
        </w:r>
      </w:ins>
      <w:r w:rsidRPr="583AB42E">
        <w:rPr>
          <w:lang w:eastAsia="en-US"/>
        </w:rPr>
        <w:t>condition</w:t>
      </w:r>
      <w:ins w:id="411" w:author="Nigel Crowther1" w:date="2023-05-11T09:48:00Z">
        <w:r w:rsidR="00E91A21">
          <w:rPr>
            <w:lang w:eastAsia="en-US"/>
          </w:rPr>
          <w:t xml:space="preserve"> which can be too </w:t>
        </w:r>
      </w:ins>
      <w:ins w:id="412" w:author="Nigel Crowther1" w:date="2023-05-11T09:49:00Z">
        <w:r w:rsidR="00E91A21">
          <w:rPr>
            <w:lang w:eastAsia="en-US"/>
          </w:rPr>
          <w:t>strict for simple decisions</w:t>
        </w:r>
      </w:ins>
      <w:ins w:id="413" w:author="NIGEL CROWTHER" w:date="2023-05-10T16:21:00Z">
        <w:r w:rsidRPr="583AB42E">
          <w:rPr>
            <w:lang w:eastAsia="en-US"/>
          </w:rPr>
          <w:t>.</w:t>
        </w:r>
      </w:ins>
      <w:r w:rsidRPr="583AB42E">
        <w:rPr>
          <w:lang w:eastAsia="en-US"/>
        </w:rPr>
        <w:t xml:space="preserve"> </w:t>
      </w:r>
      <w:del w:id="414" w:author="NIGEL CROWTHER" w:date="2023-05-10T16:21:00Z">
        <w:r w:rsidR="00A21DD3" w:rsidRPr="583AB42E" w:rsidDel="583AB42E">
          <w:rPr>
            <w:lang w:eastAsia="en-US"/>
          </w:rPr>
          <w:delText>and can be more verbose than it needs to be.</w:delText>
        </w:r>
      </w:del>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415" w:name="_Toc134691377"/>
      <w:r>
        <w:lastRenderedPageBreak/>
        <w:t>Any</w:t>
      </w:r>
      <w:r w:rsidR="006A5B5A" w:rsidRPr="00545C83">
        <w:t xml:space="preserve"> Policy</w:t>
      </w:r>
      <w:bookmarkEnd w:id="415"/>
    </w:p>
    <w:p w14:paraId="15AB7655" w14:textId="77777777" w:rsidR="006A5B5A" w:rsidRDefault="006A5B5A" w:rsidP="006A5B5A">
      <w:pPr>
        <w:rPr>
          <w:lang w:eastAsia="en-US"/>
        </w:rPr>
      </w:pPr>
    </w:p>
    <w:p w14:paraId="6DE75D90" w14:textId="6CC89D99" w:rsidR="006A5B5A" w:rsidRPr="00545C83" w:rsidRDefault="00573501" w:rsidP="00573501">
      <w:pPr>
        <w:pStyle w:val="ListParagraph"/>
        <w:numPr>
          <w:ilvl w:val="0"/>
          <w:numId w:val="21"/>
        </w:numPr>
      </w:pPr>
      <w:r w:rsidRPr="00545C83">
        <w:t xml:space="preserve">In </w:t>
      </w:r>
      <w:r>
        <w:t>a new</w:t>
      </w:r>
      <w:r w:rsidRPr="00545C83">
        <w:t xml:space="preserve"> Chrome or Safari </w:t>
      </w:r>
      <w:r>
        <w:t>browser</w:t>
      </w:r>
      <w:r w:rsidRPr="00545C83">
        <w:t xml:space="preserve"> </w:t>
      </w:r>
      <w:r w:rsidR="006A5B5A" w:rsidRPr="00545C83">
        <w:t xml:space="preserve">open the web site </w:t>
      </w:r>
      <w:hyperlink r:id="rId80">
        <w:r w:rsidR="006A5B5A" w:rsidRPr="00545C83">
          <w:rPr>
            <w:rStyle w:val="Hyperlink"/>
          </w:rPr>
          <w:t>https://sandbox.kie.org/</w:t>
        </w:r>
      </w:hyperlink>
      <w:r w:rsidR="006A5B5A"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48CBF15A" w:rsidR="006A5B5A" w:rsidRDefault="006A5B5A" w:rsidP="00812EFF">
      <w:pPr>
        <w:pStyle w:val="ListParagraph"/>
        <w:numPr>
          <w:ilvl w:val="0"/>
          <w:numId w:val="21"/>
        </w:numPr>
      </w:pPr>
      <w:r w:rsidRPr="00545C83">
        <w:t xml:space="preserve">Select the file: </w:t>
      </w:r>
      <w:r w:rsidR="00155B2E" w:rsidRPr="00155B2E">
        <w:rPr>
          <w:i/>
          <w:iCs/>
        </w:rPr>
        <w:t>L</w:t>
      </w:r>
      <w:r w:rsidRPr="00155B2E">
        <w:rPr>
          <w:i/>
          <w:iCs/>
        </w:rPr>
        <w:t>ab05</w:t>
      </w:r>
      <w:r w:rsidRPr="00317EF2">
        <w:t>/</w:t>
      </w:r>
      <w:r w:rsidRPr="00AB10BB">
        <w:rPr>
          <w:i/>
          <w:iCs/>
        </w:rPr>
        <w:t>Habitability</w:t>
      </w:r>
      <w:r w:rsidR="00812EFF">
        <w:rPr>
          <w:i/>
          <w:iCs/>
        </w:rPr>
        <w:t>Any</w:t>
      </w:r>
      <w:r w:rsidRPr="00317EF2">
        <w:t>.</w:t>
      </w:r>
      <w:r w:rsidRPr="00AB10BB">
        <w:rPr>
          <w:i/>
          <w:iCs/>
        </w:rPr>
        <w:t>dmn</w:t>
      </w:r>
    </w:p>
    <w:p w14:paraId="21DA545D" w14:textId="426E87C9" w:rsidR="00812EFF" w:rsidRDefault="00812EFF" w:rsidP="00812EFF">
      <w:pPr>
        <w:pStyle w:val="ListParagraph"/>
        <w:numPr>
          <w:ilvl w:val="0"/>
          <w:numId w:val="21"/>
        </w:numPr>
      </w:pPr>
      <w:r>
        <w:t xml:space="preserve">Edit the </w:t>
      </w:r>
      <w:r w:rsidRPr="00812EFF">
        <w:rPr>
          <w:i/>
          <w:iCs/>
        </w:rPr>
        <w:t>Habitability</w:t>
      </w:r>
      <w:r>
        <w:rPr>
          <w:i/>
          <w:iCs/>
        </w:rPr>
        <w:t xml:space="preserve">Any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39E6B069" w:rsidR="00812EFF" w:rsidRDefault="00812EFF" w:rsidP="00812EFF">
      <w:pPr>
        <w:pStyle w:val="ListParagraph"/>
      </w:pPr>
      <w:del w:id="416" w:author="Nigel Crowther1" w:date="2023-05-11T09:49:00Z">
        <w:r w:rsidRPr="00812EFF" w:rsidDel="00E91A21">
          <w:rPr>
            <w:noProof/>
          </w:rPr>
          <w:drawing>
            <wp:inline distT="0" distB="0" distL="0" distR="0" wp14:anchorId="20E4C859" wp14:editId="620A7E7D">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del>
      <w:ins w:id="417" w:author="NIGEL CROWTHER" w:date="2023-05-10T16:24:00Z">
        <w:r>
          <w:rPr>
            <w:noProof/>
          </w:rPr>
          <w:drawing>
            <wp:inline distT="0" distB="0" distL="0" distR="0" wp14:anchorId="76199DF4" wp14:editId="4926314A">
              <wp:extent cx="4457700" cy="2451735"/>
              <wp:effectExtent l="228600" t="228600" r="209550" b="215265"/>
              <wp:docPr id="90834115" name="Picture 9083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459709" cy="2452840"/>
                      </a:xfrm>
                      <a:prstGeom prst="rect">
                        <a:avLst/>
                      </a:prstGeom>
                      <a:effectLst>
                        <a:glow rad="228600">
                          <a:schemeClr val="accent1">
                            <a:satMod val="175000"/>
                            <a:alpha val="40000"/>
                          </a:schemeClr>
                        </a:glow>
                      </a:effectLst>
                    </pic:spPr>
                  </pic:pic>
                </a:graphicData>
              </a:graphic>
            </wp:inline>
          </w:drawing>
        </w:r>
      </w:ins>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70226236" w:rsidR="008C71E5" w:rsidDel="00E91A21" w:rsidRDefault="008C71E5" w:rsidP="583AB42E">
      <w:pPr>
        <w:rPr>
          <w:del w:id="418" w:author="Nigel Crowther1" w:date="2023-05-11T09:50:00Z"/>
        </w:rPr>
      </w:pPr>
      <w:del w:id="419" w:author="Nigel Crowther1" w:date="2023-05-11T09:49:00Z">
        <w:r w:rsidRPr="008C71E5" w:rsidDel="00E91A21">
          <w:rPr>
            <w:noProof/>
          </w:rPr>
          <w:lastRenderedPageBreak/>
          <w:drawing>
            <wp:inline distT="0" distB="0" distL="0" distR="0" wp14:anchorId="43FC5505" wp14:editId="721EB1D1">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del>
      <w:ins w:id="420" w:author="NIGEL CROWTHER" w:date="2023-05-10T16:26:00Z">
        <w:r>
          <w:rPr>
            <w:noProof/>
          </w:rPr>
          <w:drawing>
            <wp:inline distT="0" distB="0" distL="0" distR="0" wp14:anchorId="23F359FA" wp14:editId="6D0C2C25">
              <wp:extent cx="3076575" cy="3466887"/>
              <wp:effectExtent l="228600" t="228600" r="200025" b="210185"/>
              <wp:docPr id="1309760453" name="Picture 1309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078110" cy="3468617"/>
                      </a:xfrm>
                      <a:prstGeom prst="rect">
                        <a:avLst/>
                      </a:prstGeom>
                      <a:effectLst>
                        <a:glow rad="228600">
                          <a:schemeClr val="accent1">
                            <a:satMod val="175000"/>
                            <a:alpha val="40000"/>
                          </a:schemeClr>
                        </a:glow>
                      </a:effectLst>
                    </pic:spPr>
                  </pic:pic>
                </a:graphicData>
              </a:graphic>
            </wp:inline>
          </w:drawing>
        </w:r>
      </w:ins>
    </w:p>
    <w:p w14:paraId="6B648BD9" w14:textId="0EDD1D68" w:rsidR="00812EFF" w:rsidRDefault="00812EFF" w:rsidP="00E91A21">
      <w:pPr>
        <w:pPrChange w:id="421" w:author="Nigel Crowther1" w:date="2023-05-11T09:50:00Z">
          <w:pPr>
            <w:pStyle w:val="ListParagraph"/>
          </w:pPr>
        </w:pPrChange>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5A479656" w:rsidR="006A5B5A" w:rsidDel="00E91A21" w:rsidRDefault="006A5B5A" w:rsidP="00812EFF">
      <w:pPr>
        <w:pStyle w:val="ListParagraph"/>
        <w:rPr>
          <w:del w:id="422" w:author="Nigel Crowther1" w:date="2023-05-11T09:50:00Z"/>
        </w:rPr>
      </w:pPr>
    </w:p>
    <w:p w14:paraId="636B17BF" w14:textId="159C5342" w:rsidR="006A5B5A" w:rsidDel="00E91A21" w:rsidRDefault="006A5B5A" w:rsidP="006A5B5A">
      <w:pPr>
        <w:pStyle w:val="ListParagraph"/>
        <w:rPr>
          <w:del w:id="423" w:author="Nigel Crowther1" w:date="2023-05-11T09:50:00Z"/>
        </w:rPr>
      </w:pPr>
    </w:p>
    <w:p w14:paraId="2BBBEC75" w14:textId="4A4366E1" w:rsidR="006A5B5A" w:rsidDel="00E91A21" w:rsidRDefault="006A5B5A" w:rsidP="006A5B5A">
      <w:pPr>
        <w:rPr>
          <w:del w:id="424" w:author="Nigel Crowther1" w:date="2023-05-11T09:50:00Z"/>
        </w:rPr>
      </w:pPr>
    </w:p>
    <w:p w14:paraId="590BD26D" w14:textId="6814300B" w:rsidR="006A5B5A" w:rsidDel="00E91A21" w:rsidRDefault="006A5B5A" w:rsidP="006A5B5A">
      <w:pPr>
        <w:pStyle w:val="ListParagraph"/>
        <w:rPr>
          <w:del w:id="425" w:author="Nigel Crowther1" w:date="2023-05-11T09:50:00Z"/>
        </w:rPr>
      </w:pPr>
    </w:p>
    <w:p w14:paraId="22B3713C" w14:textId="115D02ED" w:rsidR="006A5B5A" w:rsidRDefault="006A5B5A">
      <w:r>
        <w:br w:type="page"/>
      </w:r>
    </w:p>
    <w:p w14:paraId="384601E9" w14:textId="1A7C7A80" w:rsidR="006A5B5A" w:rsidDel="00E91A21" w:rsidRDefault="006A5B5A" w:rsidP="006A5B5A">
      <w:pPr>
        <w:rPr>
          <w:del w:id="426" w:author="Nigel Crowther1" w:date="2023-05-11T09:50:00Z"/>
        </w:rPr>
      </w:pPr>
    </w:p>
    <w:p w14:paraId="48CB1B2C" w14:textId="3DEBD305" w:rsidR="006A5B5A" w:rsidDel="00E91A21" w:rsidRDefault="006A5B5A">
      <w:pPr>
        <w:rPr>
          <w:del w:id="427" w:author="Nigel Crowther1" w:date="2023-05-11T09:50:00Z"/>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428" w:name="_Toc134691378"/>
      <w:r w:rsidRPr="00545C83">
        <w:t>First Policy</w:t>
      </w:r>
      <w:bookmarkEnd w:id="428"/>
    </w:p>
    <w:p w14:paraId="28359713" w14:textId="2FE61A9A" w:rsidR="002B717B" w:rsidRDefault="002B717B" w:rsidP="002B717B">
      <w:pPr>
        <w:rPr>
          <w:lang w:eastAsia="en-US"/>
        </w:rPr>
      </w:pPr>
    </w:p>
    <w:p w14:paraId="25AE7B81" w14:textId="51E114E3" w:rsidR="00DB6725" w:rsidRPr="00573501" w:rsidRDefault="00573501" w:rsidP="00573501">
      <w:pPr>
        <w:pStyle w:val="ListParagraph"/>
        <w:numPr>
          <w:ilvl w:val="0"/>
          <w:numId w:val="29"/>
        </w:numPr>
        <w:rPr>
          <w:rStyle w:val="Hyperlink"/>
          <w:color w:val="auto"/>
          <w:u w:val="none"/>
        </w:rPr>
      </w:pPr>
      <w:r w:rsidRPr="00545C83">
        <w:t xml:space="preserve">In </w:t>
      </w:r>
      <w:r>
        <w:t>a new</w:t>
      </w:r>
      <w:r w:rsidRPr="00545C83">
        <w:t xml:space="preserve"> Chrome or Safari </w:t>
      </w:r>
      <w:r>
        <w:t>browser</w:t>
      </w:r>
      <w:r w:rsidRPr="00545C83">
        <w:t xml:space="preserve"> </w:t>
      </w:r>
      <w:r w:rsidR="002843EF" w:rsidRPr="00545C83">
        <w:t xml:space="preserve">open the web site </w:t>
      </w:r>
      <w:hyperlink r:id="rId87">
        <w:r w:rsidR="002843EF" w:rsidRPr="00545C83">
          <w:rPr>
            <w:rStyle w:val="Hyperlink"/>
          </w:rPr>
          <w:t>https://sandbox.kie.org/</w:t>
        </w:r>
      </w:hyperlink>
    </w:p>
    <w:p w14:paraId="6785BF0E" w14:textId="77777777" w:rsidR="00DB6725" w:rsidRPr="00DB6725" w:rsidRDefault="00DB6725" w:rsidP="00DB6725">
      <w:pPr>
        <w:pStyle w:val="ListParagraph"/>
        <w:rPr>
          <w:rStyle w:val="Hyperlink"/>
          <w:color w:val="auto"/>
          <w:u w:val="none"/>
        </w:rPr>
      </w:pPr>
    </w:p>
    <w:p w14:paraId="2E7C1C9E" w14:textId="31C4D756" w:rsidR="002843EF" w:rsidRPr="00545C83" w:rsidRDefault="00DB6725" w:rsidP="00573501">
      <w:pPr>
        <w:pStyle w:val="ListParagraph"/>
        <w:numPr>
          <w:ilvl w:val="0"/>
          <w:numId w:val="29"/>
        </w:numPr>
      </w:pPr>
      <w:r>
        <w:t>If you already have KIE Sandbox open from the previous lab, clear the cache as recommended in Appendix A.</w:t>
      </w:r>
      <w:r w:rsidR="002843EF" w:rsidRPr="00545C83">
        <w:br/>
      </w:r>
    </w:p>
    <w:p w14:paraId="6A629C3B" w14:textId="77777777" w:rsidR="002843EF" w:rsidRPr="00545C83" w:rsidRDefault="002843EF" w:rsidP="00573501">
      <w:pPr>
        <w:pStyle w:val="ListParagraph"/>
        <w:numPr>
          <w:ilvl w:val="0"/>
          <w:numId w:val="29"/>
        </w:numPr>
      </w:pPr>
      <w:r w:rsidRPr="00545C83">
        <w:t xml:space="preserve">Click on </w:t>
      </w:r>
      <w:r w:rsidRPr="00545C83">
        <w:rPr>
          <w:b/>
          <w:bCs/>
        </w:rPr>
        <w:t>New Decision</w:t>
      </w:r>
      <w:r w:rsidRPr="00545C83">
        <w:t xml:space="preserve">. </w:t>
      </w:r>
    </w:p>
    <w:p w14:paraId="64108488" w14:textId="77777777" w:rsidR="002843EF" w:rsidRPr="00545C83" w:rsidRDefault="002843EF" w:rsidP="00573501">
      <w:pPr>
        <w:pStyle w:val="ListParagraph"/>
        <w:numPr>
          <w:ilvl w:val="0"/>
          <w:numId w:val="2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573501">
      <w:pPr>
        <w:pStyle w:val="ListParagraph"/>
        <w:numPr>
          <w:ilvl w:val="0"/>
          <w:numId w:val="29"/>
        </w:numPr>
      </w:pPr>
      <w:r w:rsidRPr="00545C83">
        <w:t xml:space="preserve">Select the file: </w:t>
      </w:r>
      <w:r w:rsidRPr="00317EF2">
        <w:t>lab05/</w:t>
      </w:r>
      <w:r w:rsidRPr="00AB10BB">
        <w:rPr>
          <w:i/>
          <w:iCs/>
        </w:rPr>
        <w:t>HabitabilityFirst</w:t>
      </w:r>
      <w:r w:rsidRPr="00317EF2">
        <w:t>.</w:t>
      </w:r>
      <w:r w:rsidRPr="00AB10BB">
        <w:rPr>
          <w:i/>
          <w:iCs/>
        </w:rPr>
        <w:t>dmn</w:t>
      </w:r>
    </w:p>
    <w:p w14:paraId="2B25FC0F" w14:textId="422E637D" w:rsidR="00E374C6" w:rsidRDefault="00E374C6" w:rsidP="00573501">
      <w:pPr>
        <w:pStyle w:val="ListParagraph"/>
        <w:numPr>
          <w:ilvl w:val="0"/>
          <w:numId w:val="29"/>
        </w:numPr>
      </w:pPr>
      <w:r>
        <w:t xml:space="preserve">Edit the </w:t>
      </w:r>
      <w:r w:rsidRPr="00812EFF">
        <w:rPr>
          <w:i/>
          <w:iCs/>
        </w:rPr>
        <w:t>Habitability</w:t>
      </w:r>
      <w:r>
        <w:rPr>
          <w:i/>
          <w:iCs/>
        </w:rPr>
        <w:t xml:space="preserve">First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573501">
      <w:pPr>
        <w:pStyle w:val="ListParagraph"/>
        <w:numPr>
          <w:ilvl w:val="0"/>
          <w:numId w:val="29"/>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429" w:name="_Toc134691379"/>
      <w:r w:rsidRPr="00545C83">
        <w:lastRenderedPageBreak/>
        <w:t xml:space="preserve">String </w:t>
      </w:r>
      <w:r w:rsidR="002B717B" w:rsidRPr="00545C83">
        <w:t>C</w:t>
      </w:r>
      <w:r w:rsidRPr="00545C83">
        <w:t>ollection policy</w:t>
      </w:r>
      <w:bookmarkEnd w:id="429"/>
    </w:p>
    <w:p w14:paraId="468567AB" w14:textId="77777777" w:rsidR="001664C6" w:rsidRDefault="001664C6" w:rsidP="001664C6">
      <w:pPr>
        <w:rPr>
          <w:lang w:eastAsia="en-US"/>
        </w:rPr>
      </w:pPr>
    </w:p>
    <w:p w14:paraId="06E6EA49" w14:textId="246467B1" w:rsidR="001664C6" w:rsidRPr="00545C83" w:rsidRDefault="00573501" w:rsidP="00573501">
      <w:pPr>
        <w:pStyle w:val="ListParagraph"/>
        <w:numPr>
          <w:ilvl w:val="0"/>
          <w:numId w:val="22"/>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89">
        <w:r w:rsidR="001664C6" w:rsidRPr="00545C83">
          <w:rPr>
            <w:rStyle w:val="Hyperlink"/>
          </w:rPr>
          <w:t>https://sandbox.kie.org/</w:t>
        </w:r>
      </w:hyperlink>
      <w:r w:rsidR="001664C6"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2EFD05F2" w:rsidR="001664C6" w:rsidRPr="00AB10BB" w:rsidRDefault="001664C6" w:rsidP="001664C6">
      <w:pPr>
        <w:pStyle w:val="ListParagraph"/>
        <w:numPr>
          <w:ilvl w:val="0"/>
          <w:numId w:val="22"/>
        </w:numPr>
      </w:pPr>
      <w:r w:rsidRPr="00545C83">
        <w:t xml:space="preserve">Select the file: </w:t>
      </w:r>
      <w:r w:rsidR="00155B2E" w:rsidRPr="00155B2E">
        <w:rPr>
          <w:i/>
          <w:iCs/>
        </w:rPr>
        <w:t>L</w:t>
      </w:r>
      <w:r w:rsidRPr="00155B2E">
        <w:rPr>
          <w:i/>
          <w:iCs/>
        </w:rPr>
        <w:t>ab05</w:t>
      </w:r>
      <w:r w:rsidRPr="00317EF2">
        <w:t>/</w:t>
      </w:r>
      <w:r w:rsidRPr="00AB10BB">
        <w:rPr>
          <w:i/>
          <w:iCs/>
        </w:rPr>
        <w:t>Habitability</w:t>
      </w:r>
      <w:r w:rsidR="006F382A">
        <w:rPr>
          <w:i/>
          <w:iCs/>
        </w:rPr>
        <w:t>String</w:t>
      </w:r>
      <w:r w:rsidR="00D23DF8">
        <w:rPr>
          <w:i/>
          <w:iCs/>
        </w:rPr>
        <w:t>Collect</w:t>
      </w:r>
      <w:r w:rsidRPr="00317EF2">
        <w:t>.</w:t>
      </w:r>
      <w:r w:rsidRPr="00AB10BB">
        <w:rPr>
          <w:i/>
          <w:iCs/>
        </w:rPr>
        <w:t>dmn</w:t>
      </w:r>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r w:rsidRPr="00AC68F2">
        <w:rPr>
          <w:i/>
          <w:iCs/>
        </w:rPr>
        <w:t>Habitability</w:t>
      </w:r>
      <w:r w:rsidR="00D23DF8" w:rsidRPr="00AC68F2">
        <w:rPr>
          <w:i/>
          <w:iCs/>
        </w:rPr>
        <w:t xml:space="preserve">Collect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Del="00E91A21" w:rsidRDefault="00AC68F2" w:rsidP="00E04B15">
      <w:pPr>
        <w:pStyle w:val="ListParagraph"/>
        <w:numPr>
          <w:ilvl w:val="0"/>
          <w:numId w:val="22"/>
        </w:numPr>
        <w:rPr>
          <w:del w:id="430" w:author="Nigel Crowther1" w:date="2023-05-11T09:50:00Z"/>
        </w:rPr>
      </w:pPr>
      <w:r>
        <w:t>You should see this:</w:t>
      </w:r>
    </w:p>
    <w:p w14:paraId="7A0288A3" w14:textId="4B10F0F0" w:rsidR="00AC68F2" w:rsidRDefault="00D23DF8" w:rsidP="00E91A21">
      <w:pPr>
        <w:pStyle w:val="ListParagraph"/>
        <w:numPr>
          <w:ilvl w:val="0"/>
          <w:numId w:val="22"/>
        </w:numPr>
        <w:rPr>
          <w:ins w:id="431" w:author="NIGEL CROWTHER" w:date="2023-05-10T16:35:00Z"/>
        </w:rPr>
        <w:pPrChange w:id="432" w:author="Nigel Crowther1" w:date="2023-05-11T09:50:00Z">
          <w:pPr>
            <w:ind w:left="360"/>
          </w:pPr>
        </w:pPrChange>
      </w:pPr>
      <w:del w:id="433" w:author="Nigel Crowther1" w:date="2023-05-11T09:50:00Z">
        <w:r w:rsidRPr="00D23DF8" w:rsidDel="00E91A21">
          <w:rPr>
            <w:noProof/>
          </w:rPr>
          <w:drawing>
            <wp:inline distT="0" distB="0" distL="0" distR="0" wp14:anchorId="4E3E79AD" wp14:editId="63F80658">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del>
    </w:p>
    <w:p w14:paraId="57123DF1" w14:textId="72805882" w:rsidR="583AB42E" w:rsidRDefault="583AB42E" w:rsidP="583AB42E">
      <w:pPr>
        <w:ind w:left="360"/>
        <w:rPr>
          <w:ins w:id="434" w:author="NIGEL CROWTHER" w:date="2023-05-10T16:35:00Z"/>
        </w:rPr>
      </w:pPr>
      <w:ins w:id="435" w:author="NIGEL CROWTHER" w:date="2023-05-10T16:35:00Z">
        <w:r>
          <w:rPr>
            <w:noProof/>
          </w:rPr>
          <w:drawing>
            <wp:inline distT="0" distB="0" distL="0" distR="0" wp14:anchorId="7F6169AD" wp14:editId="54046779">
              <wp:extent cx="4572000" cy="3124200"/>
              <wp:effectExtent l="228600" t="228600" r="209550" b="209550"/>
              <wp:docPr id="1852214708" name="Picture 185221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3124200"/>
                      </a:xfrm>
                      <a:prstGeom prst="rect">
                        <a:avLst/>
                      </a:prstGeom>
                      <a:effectLst>
                        <a:glow rad="228600">
                          <a:schemeClr val="accent1">
                            <a:satMod val="175000"/>
                            <a:alpha val="40000"/>
                          </a:schemeClr>
                        </a:glow>
                      </a:effectLst>
                    </pic:spPr>
                  </pic:pic>
                </a:graphicData>
              </a:graphic>
            </wp:inline>
          </w:drawing>
        </w:r>
      </w:ins>
    </w:p>
    <w:p w14:paraId="3D91D335" w14:textId="693183E2" w:rsidR="583AB42E" w:rsidRDefault="583AB42E" w:rsidP="583AB42E">
      <w:pPr>
        <w:ind w:left="360"/>
      </w:pP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lastRenderedPageBreak/>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436" w:name="_Toc134691380"/>
      <w:r w:rsidRPr="00545C83">
        <w:lastRenderedPageBreak/>
        <w:t xml:space="preserve">Numeric </w:t>
      </w:r>
      <w:r w:rsidR="002B717B" w:rsidRPr="00545C83">
        <w:t>Collection</w:t>
      </w:r>
      <w:r w:rsidRPr="00545C83">
        <w:t xml:space="preserve"> policy</w:t>
      </w:r>
      <w:bookmarkEnd w:id="436"/>
    </w:p>
    <w:p w14:paraId="62B78E20" w14:textId="77777777" w:rsidR="001664C6" w:rsidRDefault="001664C6" w:rsidP="001664C6">
      <w:pPr>
        <w:rPr>
          <w:lang w:eastAsia="en-US"/>
        </w:rPr>
      </w:pPr>
    </w:p>
    <w:p w14:paraId="36D447C1" w14:textId="122A5255" w:rsidR="001664C6" w:rsidRPr="00545C83" w:rsidRDefault="00573501" w:rsidP="00573501">
      <w:pPr>
        <w:pStyle w:val="ListParagraph"/>
        <w:numPr>
          <w:ilvl w:val="0"/>
          <w:numId w:val="23"/>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93">
        <w:r w:rsidR="001664C6" w:rsidRPr="00545C83">
          <w:rPr>
            <w:rStyle w:val="Hyperlink"/>
          </w:rPr>
          <w:t>https://sandbox.kie.org/</w:t>
        </w:r>
      </w:hyperlink>
      <w:r w:rsidR="001664C6"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2F565A11" w:rsidR="001664C6" w:rsidRPr="00AB10BB" w:rsidRDefault="001664C6" w:rsidP="001664C6">
      <w:pPr>
        <w:pStyle w:val="ListParagraph"/>
        <w:numPr>
          <w:ilvl w:val="0"/>
          <w:numId w:val="23"/>
        </w:numPr>
      </w:pPr>
      <w:r w:rsidRPr="00545C83">
        <w:t xml:space="preserve">Select the file: </w:t>
      </w:r>
      <w:r w:rsidR="00155B2E" w:rsidRPr="00155B2E">
        <w:rPr>
          <w:i/>
          <w:iCs/>
        </w:rPr>
        <w:t>L</w:t>
      </w:r>
      <w:r w:rsidRPr="00155B2E">
        <w:rPr>
          <w:i/>
          <w:iCs/>
        </w:rPr>
        <w:t>ab05</w:t>
      </w:r>
      <w:r w:rsidRPr="00317EF2">
        <w:t>/</w:t>
      </w:r>
      <w:r w:rsidR="006F382A" w:rsidRPr="006F382A">
        <w:rPr>
          <w:i/>
          <w:iCs/>
        </w:rPr>
        <w:t>HabitabilityNumericCollect</w:t>
      </w:r>
      <w:r w:rsidRPr="00317EF2">
        <w:t>.</w:t>
      </w:r>
      <w:r w:rsidRPr="00AB10BB">
        <w:rPr>
          <w:i/>
          <w:iCs/>
        </w:rPr>
        <w:t>dmn</w:t>
      </w:r>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r w:rsidRPr="00AB10BB">
        <w:rPr>
          <w:i/>
          <w:iCs/>
        </w:rPr>
        <w:t>Habitability</w:t>
      </w:r>
      <w:r w:rsidR="006F382A">
        <w:rPr>
          <w:i/>
          <w:iCs/>
        </w:rPr>
        <w:t>Numeric</w:t>
      </w:r>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7D088078" w14:textId="354C7CD2" w:rsidR="00C02837" w:rsidRDefault="00F45371" w:rsidP="00C02837">
      <w:pPr>
        <w:pStyle w:val="ListParagraph"/>
        <w:numPr>
          <w:ilvl w:val="0"/>
          <w:numId w:val="22"/>
        </w:numPr>
      </w:pPr>
      <w:r>
        <w:t>You should see this:</w:t>
      </w:r>
    </w:p>
    <w:p w14:paraId="54B55E04" w14:textId="19F2B06F" w:rsidR="00F45371" w:rsidRDefault="00C02837" w:rsidP="00F45371">
      <w:pPr>
        <w:rPr>
          <w:lang w:eastAsia="en-US"/>
        </w:rPr>
      </w:pPr>
      <w:r w:rsidRPr="00C02837">
        <w:rPr>
          <w:noProof/>
          <w:lang w:eastAsia="en-US"/>
        </w:rPr>
        <w:drawing>
          <wp:inline distT="0" distB="0" distL="0" distR="0" wp14:anchorId="77CECD09" wp14:editId="2DBBD54D">
            <wp:extent cx="5861939" cy="2035379"/>
            <wp:effectExtent l="228600" t="228600" r="215265" b="212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119" cy="2038566"/>
                    </a:xfrm>
                    <a:prstGeom prst="rect">
                      <a:avLst/>
                    </a:prstGeom>
                    <a:effectLst>
                      <a:glow rad="228600">
                        <a:schemeClr val="accent1">
                          <a:satMod val="175000"/>
                          <a:alpha val="40000"/>
                        </a:schemeClr>
                      </a:glow>
                    </a:effectLst>
                  </pic:spPr>
                </pic:pic>
              </a:graphicData>
            </a:graphic>
          </wp:inline>
        </w:drawing>
      </w:r>
    </w:p>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4D98C873" w:rsidR="006F382A" w:rsidDel="00DB592E" w:rsidRDefault="006F382A" w:rsidP="00773A5F">
      <w:pPr>
        <w:rPr>
          <w:ins w:id="437" w:author="NIGEL CROWTHER" w:date="2023-05-10T16:37:00Z"/>
          <w:del w:id="438" w:author="Nigel Crowther1" w:date="2023-05-11T09:53:00Z"/>
        </w:rPr>
      </w:pPr>
      <w:del w:id="439" w:author="Nigel Crowther1" w:date="2023-05-11T09:53:00Z">
        <w:r w:rsidRPr="006F382A" w:rsidDel="00DB592E">
          <w:rPr>
            <w:noProof/>
            <w:lang w:eastAsia="en-US"/>
          </w:rPr>
          <w:lastRenderedPageBreak/>
          <w:drawing>
            <wp:inline distT="0" distB="0" distL="0" distR="0" wp14:anchorId="44F5C3D5" wp14:editId="20A8E320">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del>
    </w:p>
    <w:p w14:paraId="1D264258" w14:textId="2811BF3E" w:rsidR="583AB42E" w:rsidRDefault="583AB42E" w:rsidP="583AB42E">
      <w:pPr>
        <w:rPr>
          <w:ins w:id="440" w:author="NIGEL CROWTHER" w:date="2023-05-10T16:37:00Z"/>
        </w:rPr>
      </w:pPr>
      <w:ins w:id="441" w:author="NIGEL CROWTHER" w:date="2023-05-10T16:37:00Z">
        <w:r>
          <w:rPr>
            <w:noProof/>
          </w:rPr>
          <w:drawing>
            <wp:inline distT="0" distB="0" distL="0" distR="0" wp14:anchorId="69D273E0" wp14:editId="14E92960">
              <wp:extent cx="4572000" cy="2971800"/>
              <wp:effectExtent l="228600" t="228600" r="209550" b="209550"/>
              <wp:docPr id="1457502007" name="Picture 14575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971800"/>
                      </a:xfrm>
                      <a:prstGeom prst="rect">
                        <a:avLst/>
                      </a:prstGeom>
                      <a:effectLst>
                        <a:glow rad="228600">
                          <a:schemeClr val="accent1">
                            <a:satMod val="175000"/>
                            <a:alpha val="40000"/>
                          </a:schemeClr>
                        </a:glow>
                      </a:effectLst>
                    </pic:spPr>
                  </pic:pic>
                </a:graphicData>
              </a:graphic>
            </wp:inline>
          </w:drawing>
        </w:r>
      </w:ins>
    </w:p>
    <w:p w14:paraId="567DE70A" w14:textId="65C5B7CF" w:rsidR="583AB42E" w:rsidRDefault="583AB42E" w:rsidP="583AB42E"/>
    <w:p w14:paraId="70A22C92" w14:textId="52B6B82A" w:rsidR="006F382A" w:rsidRDefault="583AB42E" w:rsidP="00773A5F">
      <w:pPr>
        <w:rPr>
          <w:lang w:eastAsia="en-US"/>
        </w:rPr>
      </w:pPr>
      <w:r w:rsidRPr="583AB42E">
        <w:rPr>
          <w:lang w:eastAsia="en-US"/>
        </w:rPr>
        <w:t>Now run the test with following Hit Policies:</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442" w:name="_Toc134691381"/>
      <w:r w:rsidRPr="00545C83">
        <w:t>Conclusion</w:t>
      </w:r>
      <w:bookmarkEnd w:id="442"/>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ins w:id="443" w:author="NIGEL CROWTHER" w:date="2023-05-10T16:39:00Z"/>
        </w:rPr>
      </w:pPr>
    </w:p>
    <w:p w14:paraId="11EFA04C" w14:textId="22C4A025" w:rsidR="583AB42E" w:rsidRDefault="583AB42E" w:rsidP="583AB42E">
      <w:pPr>
        <w:rPr>
          <w:lang w:eastAsia="en-US"/>
        </w:rPr>
      </w:pPr>
      <w:ins w:id="444" w:author="NIGEL CROWTHER" w:date="2023-05-10T16:39:00Z">
        <w:r w:rsidRPr="583AB42E">
          <w:rPr>
            <w:lang w:eastAsia="en-US"/>
          </w:rPr>
          <w:t>To continue with the next lab, please reset your environment as described in Appendix B.</w:t>
        </w:r>
      </w:ins>
    </w:p>
    <w:p w14:paraId="28DB9E73" w14:textId="42F087D9" w:rsidR="0083253E" w:rsidRPr="00FB4ACD" w:rsidRDefault="00B245C6" w:rsidP="00FB4ACD">
      <w:pPr>
        <w:pStyle w:val="Heading1"/>
        <w:numPr>
          <w:ilvl w:val="0"/>
          <w:numId w:val="0"/>
        </w:numPr>
        <w:ind w:left="432" w:hanging="432"/>
        <w:rPr>
          <w:lang w:val="en-GB"/>
        </w:rPr>
      </w:pPr>
      <w:bookmarkStart w:id="445" w:name="_Toc134691382"/>
      <w:r w:rsidRPr="00545C83">
        <w:rPr>
          <w:lang w:val="en-GB"/>
        </w:rPr>
        <w:lastRenderedPageBreak/>
        <w:t xml:space="preserve">Lab 6 - </w:t>
      </w:r>
      <w:r w:rsidR="00900DCC" w:rsidRPr="00545C83">
        <w:rPr>
          <w:lang w:val="en-GB"/>
        </w:rPr>
        <w:t xml:space="preserve">Advanced </w:t>
      </w:r>
      <w:r w:rsidR="00FB4ACD">
        <w:rPr>
          <w:lang w:val="en-GB"/>
        </w:rPr>
        <w:t>DMN</w:t>
      </w:r>
      <w:bookmarkEnd w:id="445"/>
    </w:p>
    <w:p w14:paraId="54CECD04" w14:textId="74DCAAFC" w:rsidR="00854D43" w:rsidRPr="00545C83" w:rsidRDefault="00854D43" w:rsidP="00854D43">
      <w:pPr>
        <w:pStyle w:val="Heading2"/>
        <w:numPr>
          <w:ilvl w:val="0"/>
          <w:numId w:val="0"/>
        </w:numPr>
        <w:ind w:left="432" w:hanging="432"/>
      </w:pPr>
      <w:bookmarkStart w:id="446" w:name="_Toc134691383"/>
      <w:r w:rsidRPr="00545C83">
        <w:t>Introduction</w:t>
      </w:r>
      <w:bookmarkEnd w:id="446"/>
    </w:p>
    <w:p w14:paraId="3CA5A09E" w14:textId="77777777" w:rsidR="00854D43" w:rsidRPr="00545C83" w:rsidRDefault="00854D43" w:rsidP="0083253E">
      <w:pPr>
        <w:rPr>
          <w:lang w:eastAsia="x-none"/>
        </w:rPr>
      </w:pPr>
    </w:p>
    <w:p w14:paraId="73233792" w14:textId="2F854720"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w:t>
      </w:r>
      <w:r w:rsidR="00C02837">
        <w:t>But</w:t>
      </w:r>
      <w:r w:rsidR="00EC1F78">
        <w:t xml:space="preserve">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 xml:space="preserve">an advanced </w:t>
      </w:r>
      <w:r w:rsidR="00C02837">
        <w:t>FEEL</w:t>
      </w:r>
      <w:r w:rsidR="00AC58B3">
        <w:t xml:space="preserve"> example that reschedule</w:t>
      </w:r>
      <w:r w:rsidR="00C02837">
        <w:t>s</w:t>
      </w:r>
      <w:r w:rsidR="00AC58B3">
        <w:t xml:space="preserve"> flights</w:t>
      </w:r>
      <w:r w:rsidR="00EC1F78">
        <w:t>.</w:t>
      </w:r>
    </w:p>
    <w:p w14:paraId="7A7F2E19" w14:textId="50987497" w:rsidR="00900DCC" w:rsidRPr="00545C83" w:rsidRDefault="00854D43" w:rsidP="00176B3D">
      <w:pPr>
        <w:pStyle w:val="Heading2"/>
        <w:numPr>
          <w:ilvl w:val="0"/>
          <w:numId w:val="0"/>
        </w:numPr>
        <w:ind w:left="432" w:hanging="432"/>
      </w:pPr>
      <w:bookmarkStart w:id="447" w:name="_Toc134691384"/>
      <w:r w:rsidRPr="00545C83">
        <w:t>Instructions</w:t>
      </w:r>
      <w:bookmarkEnd w:id="447"/>
    </w:p>
    <w:p w14:paraId="7284F9BD" w14:textId="77777777" w:rsidR="00900DCC" w:rsidRPr="00545C83" w:rsidRDefault="00900DCC" w:rsidP="00900DCC">
      <w:pPr>
        <w:rPr>
          <w:lang w:eastAsia="en-US"/>
        </w:rPr>
      </w:pPr>
    </w:p>
    <w:p w14:paraId="4784B139" w14:textId="143A00B8" w:rsidR="00287803" w:rsidRPr="00545C83" w:rsidRDefault="00573501" w:rsidP="00573501">
      <w:pPr>
        <w:pStyle w:val="ListParagraph"/>
        <w:numPr>
          <w:ilvl w:val="0"/>
          <w:numId w:val="25"/>
        </w:numPr>
      </w:pPr>
      <w:r w:rsidRPr="00545C83">
        <w:t xml:space="preserve">In </w:t>
      </w:r>
      <w:r>
        <w:t>a new</w:t>
      </w:r>
      <w:r w:rsidRPr="00545C83">
        <w:t xml:space="preserve"> Chrome or Safari </w:t>
      </w:r>
      <w:r>
        <w:t>browser</w:t>
      </w:r>
      <w:r w:rsidRPr="00545C83">
        <w:t xml:space="preserve"> </w:t>
      </w:r>
      <w:r w:rsidR="00287803" w:rsidRPr="00545C83">
        <w:t xml:space="preserve">open the web site </w:t>
      </w:r>
      <w:hyperlink r:id="rId98">
        <w:r w:rsidR="00287803" w:rsidRPr="00545C83">
          <w:rPr>
            <w:rStyle w:val="Hyperlink"/>
          </w:rPr>
          <w:t>https://sandbox.kie.org/</w:t>
        </w:r>
      </w:hyperlink>
      <w:r w:rsidR="00287803"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5F9BA54C" w:rsidR="00287803" w:rsidRPr="0050275B" w:rsidRDefault="00287803" w:rsidP="00155B2E">
      <w:pPr>
        <w:pStyle w:val="ListParagraph"/>
        <w:numPr>
          <w:ilvl w:val="0"/>
          <w:numId w:val="25"/>
        </w:numPr>
      </w:pPr>
      <w:r w:rsidRPr="00545C83">
        <w:t xml:space="preserve">Select the file: </w:t>
      </w:r>
      <w:r w:rsidR="008A01A5" w:rsidRPr="008A01A5">
        <w:rPr>
          <w:i/>
          <w:iCs/>
        </w:rPr>
        <w:t>Labs\Lab06\src\main\resources\Lab06</w:t>
      </w:r>
      <w:r w:rsidR="008A01A5">
        <w:t>\</w:t>
      </w:r>
      <w:r w:rsidR="0050275B" w:rsidRPr="003F48DE">
        <w:rPr>
          <w:i/>
          <w:iCs/>
        </w:rPr>
        <w:t>Flight</w:t>
      </w:r>
      <w:r w:rsidR="00155B2E">
        <w:rPr>
          <w:i/>
          <w:iCs/>
        </w:rPr>
        <w:t>Reb</w:t>
      </w:r>
      <w:r w:rsidR="0050275B" w:rsidRPr="00155B2E">
        <w:rPr>
          <w:i/>
          <w:iCs/>
        </w:rPr>
        <w:t>ooking</w:t>
      </w:r>
      <w:r w:rsidRPr="00317EF2">
        <w:t>.</w:t>
      </w:r>
      <w:r w:rsidRPr="00155B2E">
        <w:rPr>
          <w:i/>
          <w:iCs/>
        </w:rPr>
        <w:t>dmn</w:t>
      </w:r>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48" w:name="_Toc134691385"/>
      <w:r>
        <w:lastRenderedPageBreak/>
        <w:t xml:space="preserve">A Quick Tour of </w:t>
      </w:r>
      <w:r w:rsidRPr="00545C83">
        <w:t xml:space="preserve">the </w:t>
      </w:r>
      <w:r>
        <w:t>Flight Rebooking S</w:t>
      </w:r>
      <w:r w:rsidRPr="00545C83">
        <w:t>ervice</w:t>
      </w:r>
      <w:bookmarkEnd w:id="448"/>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 xml:space="preserve">Flight Rebooking service.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2033143A" w:rsidR="009515BE" w:rsidRPr="00545C83" w:rsidRDefault="008A01A5" w:rsidP="008A01A5">
      <w:pPr>
        <w:pStyle w:val="ListParagraph"/>
        <w:numPr>
          <w:ilvl w:val="0"/>
          <w:numId w:val="27"/>
        </w:numPr>
      </w:pPr>
      <w:r w:rsidRPr="00264633">
        <w:rPr>
          <w:b/>
          <w:bCs/>
        </w:rPr>
        <w:t>tFlight</w:t>
      </w:r>
      <w:r w:rsidR="00264633" w:rsidRPr="00264633">
        <w:rPr>
          <w:b/>
          <w:bCs/>
        </w:rPr>
        <w:t>Table</w:t>
      </w:r>
      <w:r>
        <w:t xml:space="preserve"> </w:t>
      </w:r>
      <w:r w:rsidR="00264633">
        <w:t>–</w:t>
      </w:r>
      <w:r>
        <w:t xml:space="preserve"> </w:t>
      </w:r>
      <w:r w:rsidR="003F48DE">
        <w:t>a</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6F107EAE" w:rsidR="009515BE" w:rsidRPr="00545C83" w:rsidRDefault="008A01A5" w:rsidP="008A01A5">
      <w:pPr>
        <w:pStyle w:val="ListParagraph"/>
        <w:numPr>
          <w:ilvl w:val="0"/>
          <w:numId w:val="27"/>
        </w:numPr>
      </w:pPr>
      <w:r w:rsidRPr="00264633">
        <w:rPr>
          <w:b/>
        </w:rPr>
        <w:t>tPassenger</w:t>
      </w:r>
      <w:r w:rsidR="00264633" w:rsidRPr="00264633">
        <w:rPr>
          <w:b/>
        </w:rPr>
        <w:t>Table</w:t>
      </w:r>
      <w:r>
        <w:t xml:space="preserve"> - </w:t>
      </w:r>
      <w:r w:rsidR="003F48DE">
        <w:t>a</w:t>
      </w:r>
      <w:r w:rsidR="009515BE" w:rsidRPr="00545C83">
        <w:t xml:space="preserve"> list of passengers</w:t>
      </w:r>
      <w:r w:rsidR="009668C3">
        <w:t xml:space="preserve"> with status of </w:t>
      </w:r>
      <w:r w:rsidR="009668C3" w:rsidRPr="009668C3">
        <w:rPr>
          <w:i/>
          <w:iCs/>
        </w:rPr>
        <w:t xml:space="preserve">gold, </w:t>
      </w:r>
      <w:del w:id="449" w:author="Reinhold Engelbrecht" w:date="2023-05-10T11:57:00Z">
        <w:r w:rsidR="009668C3" w:rsidRPr="009668C3" w:rsidDel="00C80B30">
          <w:rPr>
            <w:i/>
            <w:iCs/>
          </w:rPr>
          <w:delText>silver</w:delText>
        </w:r>
      </w:del>
      <w:ins w:id="450" w:author="Reinhold Engelbrecht" w:date="2023-05-10T11:57:00Z">
        <w:r w:rsidR="00C80B30" w:rsidRPr="009668C3">
          <w:rPr>
            <w:i/>
            <w:iCs/>
          </w:rPr>
          <w:t>silver,</w:t>
        </w:r>
      </w:ins>
      <w:r w:rsidR="009668C3" w:rsidRPr="009668C3">
        <w:rPr>
          <w:i/>
          <w:iCs/>
        </w:rPr>
        <w:t xml:space="preserve"> </w:t>
      </w:r>
      <w:r w:rsidR="009668C3" w:rsidRPr="009668C3">
        <w:t>or</w:t>
      </w:r>
      <w:r w:rsidR="009668C3" w:rsidRPr="009668C3">
        <w:rPr>
          <w:i/>
          <w:iCs/>
        </w:rPr>
        <w:t xml:space="preserve"> bronze</w:t>
      </w:r>
    </w:p>
    <w:p w14:paraId="543BCB08" w14:textId="77777777" w:rsidR="009515BE" w:rsidRPr="00545C83" w:rsidRDefault="009515BE" w:rsidP="009515BE"/>
    <w:p w14:paraId="3D4BAF27" w14:textId="5D8D1F01" w:rsidR="00264633" w:rsidRDefault="008A01A5" w:rsidP="00264633">
      <w:pPr>
        <w:pStyle w:val="ListParagraph"/>
        <w:numPr>
          <w:ilvl w:val="0"/>
          <w:numId w:val="22"/>
        </w:numPr>
      </w:pPr>
      <w:r w:rsidRPr="00264633">
        <w:t xml:space="preserve">Back in the DMN diagram, </w:t>
      </w:r>
      <w:r w:rsidR="00264633">
        <w:t xml:space="preserve">edit </w:t>
      </w:r>
      <w:r w:rsidR="00264633">
        <w:rPr>
          <w:i/>
          <w:iCs/>
        </w:rPr>
        <w:t>passenger priority</w:t>
      </w:r>
      <w:r w:rsidR="003F48DE">
        <w:rPr>
          <w:i/>
          <w:iCs/>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0A53645F" w:rsidR="00264633" w:rsidRDefault="00264633" w:rsidP="583AB42E">
      <w:del w:id="451" w:author="Nigel Crowther1" w:date="2023-05-11T09:53:00Z">
        <w:r w:rsidRPr="00264633" w:rsidDel="00DB592E">
          <w:rPr>
            <w:noProof/>
          </w:rPr>
          <w:drawing>
            <wp:inline distT="0" distB="0" distL="0" distR="0" wp14:anchorId="38B5240C" wp14:editId="3C3E482F">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del>
      <w:ins w:id="452" w:author="NIGEL CROWTHER" w:date="2023-05-10T16:41:00Z">
        <w:r>
          <w:rPr>
            <w:noProof/>
          </w:rPr>
          <w:drawing>
            <wp:inline distT="0" distB="0" distL="0" distR="0" wp14:anchorId="2F25ECA0" wp14:editId="53DB35F4">
              <wp:extent cx="4048125" cy="3516809"/>
              <wp:effectExtent l="228600" t="228600" r="200025" b="217170"/>
              <wp:docPr id="1401472468" name="Picture 140147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050760" cy="3519098"/>
                      </a:xfrm>
                      <a:prstGeom prst="rect">
                        <a:avLst/>
                      </a:prstGeom>
                      <a:effectLst>
                        <a:glow rad="228600">
                          <a:schemeClr val="accent1">
                            <a:satMod val="175000"/>
                            <a:alpha val="40000"/>
                          </a:schemeClr>
                        </a:glow>
                      </a:effectLst>
                    </pic:spPr>
                  </pic:pic>
                </a:graphicData>
              </a:graphic>
            </wp:inline>
          </w:drawing>
        </w:r>
      </w:ins>
    </w:p>
    <w:p w14:paraId="0A302009" w14:textId="70938C22" w:rsidR="00264633" w:rsidRDefault="583AB42E" w:rsidP="00264633">
      <w:r>
        <w:t xml:space="preserve">You will notice that it looks different to a standard decision table. It is a </w:t>
      </w:r>
      <w:r w:rsidRPr="583AB42E">
        <w:rPr>
          <w:i/>
          <w:iCs/>
        </w:rPr>
        <w:t>Business Knowledge Model</w:t>
      </w:r>
      <w:r>
        <w:t xml:space="preserve"> which is a function invoked from a Decision.  It takes parameters </w:t>
      </w:r>
      <w:r w:rsidRPr="583AB42E">
        <w:rPr>
          <w:i/>
          <w:iCs/>
        </w:rPr>
        <w:t>Passenger1</w:t>
      </w:r>
      <w:r>
        <w:t xml:space="preserve"> and </w:t>
      </w:r>
      <w:r w:rsidRPr="583AB42E">
        <w:rPr>
          <w:i/>
          <w:iCs/>
        </w:rPr>
        <w:t>Passenger2</w:t>
      </w:r>
      <w:ins w:id="453" w:author="NIGEL CROWTHER" w:date="2023-05-10T16:42:00Z">
        <w:r w:rsidRPr="583AB42E">
          <w:rPr>
            <w:i/>
            <w:iCs/>
          </w:rPr>
          <w:t xml:space="preserve"> </w:t>
        </w:r>
      </w:ins>
      <w:ins w:id="454" w:author="NIGEL CROWTHER" w:date="2023-05-10T16:41:00Z">
        <w:r w:rsidRPr="583AB42E">
          <w:rPr>
            <w:i/>
            <w:iCs/>
          </w:rPr>
          <w:t xml:space="preserve">which are of type </w:t>
        </w:r>
        <w:r w:rsidRPr="583AB42E">
          <w:rPr>
            <w:rPrChange w:id="455" w:author="NIGEL CROWTHER" w:date="2023-05-10T16:42:00Z">
              <w:rPr>
                <w:i/>
                <w:iCs/>
              </w:rPr>
            </w:rPrChange>
          </w:rPr>
          <w:t>t</w:t>
        </w:r>
      </w:ins>
      <w:ins w:id="456" w:author="NIGEL CROWTHER" w:date="2023-05-10T16:42:00Z">
        <w:r w:rsidRPr="583AB42E">
          <w:rPr>
            <w:rPrChange w:id="457" w:author="NIGEL CROWTHER" w:date="2023-05-10T16:42:00Z">
              <w:rPr>
                <w:i/>
                <w:iCs/>
              </w:rPr>
            </w:rPrChange>
          </w:rPr>
          <w:t>Passenger</w:t>
        </w:r>
      </w:ins>
      <w:r>
        <w:t>.</w:t>
      </w:r>
    </w:p>
    <w:p w14:paraId="2029B923" w14:textId="7BB02FBB" w:rsidR="00264633" w:rsidRDefault="00264633" w:rsidP="00264633"/>
    <w:p w14:paraId="3A4854D8" w14:textId="3BAFCDB8"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Waiting 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75CA22E1" w:rsidR="009668C3" w:rsidRDefault="00FB4ACD" w:rsidP="583AB42E">
      <w:del w:id="458" w:author="Nigel Crowther1" w:date="2023-05-11T09:53:00Z">
        <w:r w:rsidRPr="00FB4ACD" w:rsidDel="00DB592E">
          <w:rPr>
            <w:noProof/>
          </w:rPr>
          <w:lastRenderedPageBreak/>
          <w:drawing>
            <wp:inline distT="0" distB="0" distL="0" distR="0" wp14:anchorId="0B226251" wp14:editId="66A90C05">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del>
      <w:ins w:id="459" w:author="NIGEL CROWTHER" w:date="2023-05-10T16:43:00Z">
        <w:r>
          <w:rPr>
            <w:noProof/>
          </w:rPr>
          <w:drawing>
            <wp:inline distT="0" distB="0" distL="0" distR="0" wp14:anchorId="5FF0491E" wp14:editId="10A65065">
              <wp:extent cx="5773783" cy="2105025"/>
              <wp:effectExtent l="228600" t="228600" r="208280" b="200025"/>
              <wp:docPr id="1993560891" name="Picture 199356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76315" cy="2105948"/>
                      </a:xfrm>
                      <a:prstGeom prst="rect">
                        <a:avLst/>
                      </a:prstGeom>
                      <a:effectLst>
                        <a:glow rad="228600">
                          <a:schemeClr val="accent1">
                            <a:satMod val="175000"/>
                            <a:alpha val="40000"/>
                          </a:schemeClr>
                        </a:glow>
                      </a:effectLst>
                    </pic:spPr>
                  </pic:pic>
                </a:graphicData>
              </a:graphic>
            </wp:inline>
          </w:drawing>
        </w:r>
      </w:ins>
    </w:p>
    <w:p w14:paraId="4921D53D" w14:textId="21A5776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passengers.</w:t>
      </w:r>
      <w:r w:rsidR="00FB4ACD">
        <w:t xml:space="preserve"> </w:t>
      </w:r>
      <w:r w:rsidR="003F48DE">
        <w:t xml:space="preserve">It returns the same list of passengers but sorted using the </w:t>
      </w:r>
      <w:r w:rsidR="003F48DE" w:rsidRPr="009668C3">
        <w:rPr>
          <w:i/>
          <w:iCs/>
        </w:rPr>
        <w:t>passenger priority function</w:t>
      </w:r>
      <w:r w:rsidR="003F48DE">
        <w:rPr>
          <w:i/>
          <w:iCs/>
        </w:rPr>
        <w:t xml:space="preserve"> </w:t>
      </w:r>
      <w:r w:rsidR="003F48DE" w:rsidRPr="008A66CE">
        <w:t>described above</w:t>
      </w:r>
      <w:r w:rsidR="003F48DE">
        <w:t>.</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25F3860F">
            <wp:extent cx="4133850" cy="1770277"/>
            <wp:effectExtent l="228600" t="228600" r="209550" b="2114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4"/>
                    <a:stretch>
                      <a:fillRect/>
                    </a:stretch>
                  </pic:blipFill>
                  <pic:spPr>
                    <a:xfrm>
                      <a:off x="0" y="0"/>
                      <a:ext cx="4168479" cy="1785106"/>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105"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204E6D24" w:rsidR="00900DCC" w:rsidRPr="00545C83" w:rsidRDefault="008A66CE" w:rsidP="00E80046">
      <w:pPr>
        <w:pStyle w:val="ListParagraph"/>
        <w:numPr>
          <w:ilvl w:val="0"/>
          <w:numId w:val="22"/>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E80046">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735D567B">
            <wp:extent cx="1095375" cy="1895841"/>
            <wp:effectExtent l="228600" t="228600" r="200025" b="219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98834" cy="1901827"/>
                    </a:xfrm>
                    <a:prstGeom prst="rect">
                      <a:avLst/>
                    </a:prstGeom>
                    <a:noFill/>
                    <a:ln>
                      <a:noFill/>
                    </a:ln>
                    <a:effectLst>
                      <a:glow rad="228600">
                        <a:schemeClr val="accent1">
                          <a:satMod val="175000"/>
                          <a:alpha val="40000"/>
                        </a:schemeClr>
                      </a:glow>
                    </a:effectLst>
                  </pic:spPr>
                </pic:pic>
              </a:graphicData>
            </a:graphic>
          </wp:inline>
        </w:drawing>
      </w:r>
    </w:p>
    <w:p w14:paraId="30F6E9E7" w14:textId="426CF5D8" w:rsidR="008A66CE" w:rsidRDefault="00900DCC" w:rsidP="003F48DE">
      <w:pPr>
        <w:pStyle w:val="ListParagraph"/>
        <w:numPr>
          <w:ilvl w:val="0"/>
          <w:numId w:val="22"/>
        </w:numPr>
      </w:pPr>
      <w:r w:rsidRPr="00545C83">
        <w:t xml:space="preserve">Open </w:t>
      </w:r>
      <w:r w:rsidRPr="00E80046">
        <w:rPr>
          <w:i/>
          <w:iCs/>
        </w:rPr>
        <w:t>/Labs/Lab0</w:t>
      </w:r>
      <w:r w:rsidR="0029360C" w:rsidRPr="00E80046">
        <w:rPr>
          <w:i/>
          <w:iCs/>
        </w:rPr>
        <w:t>6</w:t>
      </w:r>
      <w:r w:rsidRPr="00E80046">
        <w:rPr>
          <w:i/>
          <w:iCs/>
        </w:rPr>
        <w:t>/src/test/resources/FlightRebooking.json</w:t>
      </w:r>
    </w:p>
    <w:p w14:paraId="0B7810C6" w14:textId="77777777" w:rsidR="008A66CE" w:rsidRDefault="008A66CE" w:rsidP="008A66CE">
      <w:pPr>
        <w:pStyle w:val="ListParagraph"/>
      </w:pPr>
    </w:p>
    <w:p w14:paraId="3654581C" w14:textId="11C31ADD" w:rsidR="00900DCC" w:rsidRPr="00545C83" w:rsidRDefault="00900DCC" w:rsidP="00E80046">
      <w:pPr>
        <w:pStyle w:val="ListParagraph"/>
        <w:numPr>
          <w:ilvl w:val="0"/>
          <w:numId w:val="22"/>
        </w:numPr>
      </w:pPr>
      <w:r w:rsidRPr="00545C83">
        <w:t xml:space="preserve">The service will run using the test data.  You should see the data in the </w:t>
      </w:r>
      <w:r w:rsidRPr="00E80046">
        <w:rPr>
          <w:i/>
          <w:iCs/>
        </w:rPr>
        <w:t>Inputs</w:t>
      </w:r>
      <w:r w:rsidRPr="00545C83">
        <w:t xml:space="preserve"> panel and the </w:t>
      </w:r>
      <w:r w:rsidR="00C87E4A">
        <w:t xml:space="preserve">empty </w:t>
      </w:r>
      <w:r w:rsidRPr="00545C83">
        <w:t xml:space="preserve">results in the </w:t>
      </w:r>
      <w:r w:rsidRPr="00E80046">
        <w:rPr>
          <w:i/>
          <w:iCs/>
        </w:rPr>
        <w:t>Outputs</w:t>
      </w:r>
      <w:r w:rsidRPr="00545C83">
        <w:t xml:space="preserve"> panel</w:t>
      </w:r>
      <w:r w:rsidR="003F48DE">
        <w:t>.  Scroll down to see the list of passengers.</w:t>
      </w:r>
    </w:p>
    <w:p w14:paraId="5CC4FD31" w14:textId="77777777" w:rsidR="00900DCC" w:rsidRPr="00545C83" w:rsidRDefault="00900DCC" w:rsidP="00900DCC">
      <w:pPr>
        <w:rPr>
          <w:lang w:eastAsia="en-US"/>
        </w:rPr>
      </w:pPr>
      <w:r w:rsidRPr="00545C83">
        <w:rPr>
          <w:noProof/>
        </w:rPr>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692032F0" w:rsidR="00900DCC" w:rsidRPr="00545C83" w:rsidRDefault="00C87E4A" w:rsidP="00E80046">
      <w:pPr>
        <w:pStyle w:val="ListParagraph"/>
        <w:numPr>
          <w:ilvl w:val="0"/>
          <w:numId w:val="22"/>
        </w:numPr>
      </w:pPr>
      <w:r>
        <w:t>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lastRenderedPageBreak/>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3CD56C48" w:rsidR="00900DCC" w:rsidRPr="00545C83" w:rsidRDefault="00C87E4A" w:rsidP="00E80046">
      <w:pPr>
        <w:pStyle w:val="ListParagraph"/>
        <w:numPr>
          <w:ilvl w:val="0"/>
          <w:numId w:val="22"/>
        </w:numPr>
      </w:pPr>
      <w:r>
        <w:t xml:space="preserve">In the </w:t>
      </w:r>
      <w:r w:rsidRPr="00E80046">
        <w:rPr>
          <w:i/>
          <w:iCs/>
        </w:rPr>
        <w:t>Flight List,</w:t>
      </w:r>
      <w:r>
        <w:t xml:space="preserve"> </w:t>
      </w:r>
      <w:r w:rsidR="00900DCC" w:rsidRPr="00545C83">
        <w:t xml:space="preserve">change the status of flight BA001 to </w:t>
      </w:r>
      <w:r w:rsidR="00900DCC" w:rsidRPr="00E80046">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866A30B" w:rsidR="00900DCC" w:rsidRPr="00545C83" w:rsidRDefault="00C87E4A" w:rsidP="00E80046">
      <w:pPr>
        <w:pStyle w:val="ListParagraph"/>
        <w:numPr>
          <w:ilvl w:val="0"/>
          <w:numId w:val="22"/>
        </w:numPr>
      </w:pPr>
      <w:r>
        <w:t xml:space="preserve">The </w:t>
      </w:r>
      <w:r w:rsidR="003F48DE">
        <w:t xml:space="preserve">Rebooked Passengers </w:t>
      </w:r>
      <w:r>
        <w:t>show</w:t>
      </w:r>
      <w:r w:rsidR="003F48DE">
        <w:t xml:space="preserve">s </w:t>
      </w:r>
      <w:r w:rsidR="008A66CE">
        <w:t xml:space="preserve">gold member </w:t>
      </w:r>
      <w:r w:rsidR="00900DCC" w:rsidRPr="00E80046">
        <w:rPr>
          <w:i/>
          <w:iCs/>
        </w:rPr>
        <w:t>Mary Scott</w:t>
      </w:r>
      <w:r w:rsidR="00900DCC" w:rsidRPr="00545C83">
        <w:t xml:space="preserve"> is rebooked onto flight </w:t>
      </w:r>
      <w:r w:rsidR="00900DCC" w:rsidRPr="00E80046">
        <w:rPr>
          <w:i/>
          <w:iCs/>
        </w:rPr>
        <w:t>BA002</w:t>
      </w:r>
      <w:r>
        <w:t xml:space="preserve">, and </w:t>
      </w:r>
      <w:r w:rsidR="008A66CE" w:rsidRPr="00E80046">
        <w:rPr>
          <w:i/>
          <w:iCs/>
        </w:rPr>
        <w:t>bronze</w:t>
      </w:r>
      <w:r w:rsidR="008A66CE">
        <w:t xml:space="preserve"> member </w:t>
      </w:r>
      <w:r w:rsidR="00900DCC" w:rsidRPr="00E80046">
        <w:rPr>
          <w:i/>
          <w:iCs/>
        </w:rPr>
        <w:t>Fred Bloggs</w:t>
      </w:r>
      <w:r w:rsidR="00900DCC" w:rsidRPr="00545C83">
        <w:t xml:space="preserve"> must wait</w:t>
      </w:r>
      <w:r w:rsidR="00CC3546">
        <w:t xml:space="preserve"> (Fred Bloggs has a null flight number in the Rebooked Passengers list)</w:t>
      </w:r>
      <w:r w:rsidR="008A66CE">
        <w:t>:</w:t>
      </w:r>
    </w:p>
    <w:p w14:paraId="01FC163F" w14:textId="77777777" w:rsidR="00900DCC" w:rsidRPr="00545C83" w:rsidRDefault="00900DCC" w:rsidP="00900DCC">
      <w:pPr>
        <w:rPr>
          <w:lang w:eastAsia="en-US"/>
        </w:rPr>
      </w:pPr>
      <w:r w:rsidRPr="00545C83">
        <w:rPr>
          <w:noProof/>
          <w:lang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430A0DF1" w:rsidR="00900DCC" w:rsidRPr="00545C83" w:rsidRDefault="00C87E4A" w:rsidP="00E80046">
      <w:pPr>
        <w:pStyle w:val="ListParagraph"/>
        <w:numPr>
          <w:ilvl w:val="0"/>
          <w:numId w:val="22"/>
        </w:numPr>
      </w:pPr>
      <w:r>
        <w:t xml:space="preserve">In the </w:t>
      </w:r>
      <w:r w:rsidRPr="00E80046">
        <w:rPr>
          <w:i/>
          <w:iCs/>
        </w:rPr>
        <w:t>Flight List</w:t>
      </w:r>
      <w:r>
        <w:t>,</w:t>
      </w:r>
      <w:r w:rsidR="00900DCC" w:rsidRPr="00545C83">
        <w:t xml:space="preserve"> change the spare seat capacity on flight </w:t>
      </w:r>
      <w:r w:rsidR="00900DCC" w:rsidRPr="00E80046">
        <w:rPr>
          <w:i/>
          <w:iCs/>
        </w:rPr>
        <w:t>BA002</w:t>
      </w:r>
      <w:r w:rsidR="00900DCC" w:rsidRPr="00545C83">
        <w:t xml:space="preserve"> to </w:t>
      </w:r>
      <w:r w:rsidR="00900DCC" w:rsidRPr="00E80046">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48ACB9ED" w:rsidR="00900DCC" w:rsidRPr="00545C83" w:rsidRDefault="00C87E4A" w:rsidP="00E80046">
      <w:pPr>
        <w:pStyle w:val="ListParagraph"/>
        <w:numPr>
          <w:ilvl w:val="0"/>
          <w:numId w:val="22"/>
        </w:numPr>
      </w:pPr>
      <w:r>
        <w:t xml:space="preserve">Now </w:t>
      </w:r>
      <w:r w:rsidR="00900DCC" w:rsidRPr="00545C83">
        <w:t xml:space="preserve">both Mary and Fred are scheduled to fly on </w:t>
      </w:r>
      <w:r w:rsidR="00900DCC" w:rsidRPr="00E80046">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60" w:name="_Toc134691386"/>
      <w:r w:rsidRPr="00545C83">
        <w:t>Extend the diagram</w:t>
      </w:r>
      <w:bookmarkEnd w:id="460"/>
    </w:p>
    <w:p w14:paraId="7B4E3A6A" w14:textId="7B12C3DA" w:rsidR="00B76B59" w:rsidRDefault="00B76B59" w:rsidP="00900DCC">
      <w:pPr>
        <w:rPr>
          <w:lang w:eastAsia="en-US"/>
        </w:rPr>
      </w:pPr>
    </w:p>
    <w:p w14:paraId="28D968F6" w14:textId="476C62F7" w:rsidR="00B76B59" w:rsidRDefault="008A66CE" w:rsidP="00E80046">
      <w:pPr>
        <w:pStyle w:val="ListParagraph"/>
        <w:numPr>
          <w:ilvl w:val="0"/>
          <w:numId w:val="22"/>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E80046">
      <w:pPr>
        <w:pStyle w:val="ListParagraph"/>
        <w:numPr>
          <w:ilvl w:val="0"/>
          <w:numId w:val="22"/>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E80046">
      <w:pPr>
        <w:pStyle w:val="ListParagraph"/>
        <w:numPr>
          <w:ilvl w:val="0"/>
          <w:numId w:val="22"/>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rPr>
          <w:noProof/>
        </w:rPr>
        <w:lastRenderedPageBreak/>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100E6183" w:rsidR="008A66CE" w:rsidRDefault="008A66CE" w:rsidP="00E80046">
      <w:pPr>
        <w:pStyle w:val="ListParagraph"/>
        <w:numPr>
          <w:ilvl w:val="0"/>
          <w:numId w:val="22"/>
        </w:numPr>
      </w:pPr>
      <w:r>
        <w:t xml:space="preserve">Add logic so passengers </w:t>
      </w:r>
      <w:r w:rsidR="00CC3546">
        <w:t>with</w:t>
      </w:r>
      <w:r>
        <w:t xml:space="preserve"> the same status</w:t>
      </w:r>
      <w:r w:rsidR="00CC3546">
        <w:t xml:space="preserve"> </w:t>
      </w:r>
      <w:r>
        <w:t>are prioritized on air miles:</w:t>
      </w:r>
    </w:p>
    <w:p w14:paraId="2C232439" w14:textId="5E0715C9" w:rsidR="00B76B59" w:rsidRDefault="00492C84" w:rsidP="00900DCC">
      <w:pPr>
        <w:rPr>
          <w:lang w:eastAsia="en-US"/>
        </w:rPr>
      </w:pPr>
      <w:r w:rsidRPr="00492C8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E80046">
      <w:pPr>
        <w:pStyle w:val="ListParagraph"/>
        <w:numPr>
          <w:ilvl w:val="0"/>
          <w:numId w:val="22"/>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E80046">
      <w:pPr>
        <w:pStyle w:val="ListParagraph"/>
        <w:numPr>
          <w:ilvl w:val="0"/>
          <w:numId w:val="22"/>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lastRenderedPageBreak/>
        <w:drawing>
          <wp:inline distT="0" distB="0" distL="0" distR="0" wp14:anchorId="563A6D0A" wp14:editId="11F3404A">
            <wp:extent cx="1661908" cy="1819606"/>
            <wp:effectExtent l="228600" t="228600" r="205105" b="2190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666646" cy="1824794"/>
                    </a:xfrm>
                    <a:prstGeom prst="rect">
                      <a:avLst/>
                    </a:prstGeom>
                    <a:effectLst>
                      <a:glow rad="228600">
                        <a:schemeClr val="accent1">
                          <a:satMod val="175000"/>
                          <a:alpha val="40000"/>
                        </a:schemeClr>
                      </a:glow>
                    </a:effectLst>
                  </pic:spPr>
                </pic:pic>
              </a:graphicData>
            </a:graphic>
          </wp:inline>
        </w:drawing>
      </w:r>
    </w:p>
    <w:p w14:paraId="1902614A" w14:textId="52C22B1E" w:rsidR="00900DCC" w:rsidRPr="00545C83" w:rsidRDefault="00A746F1" w:rsidP="00900DCC">
      <w:pPr>
        <w:pStyle w:val="ListParagraph"/>
        <w:numPr>
          <w:ilvl w:val="0"/>
          <w:numId w:val="22"/>
        </w:numPr>
      </w:pPr>
      <w:r>
        <w:t xml:space="preserve">John has </w:t>
      </w:r>
      <w:r w:rsidR="00CC3546" w:rsidRPr="00B76B59">
        <w:rPr>
          <w:i/>
          <w:iCs/>
        </w:rPr>
        <w:t>bronze</w:t>
      </w:r>
      <w:r>
        <w:t xml:space="preserve"> status</w:t>
      </w:r>
      <w:r w:rsidR="00CC3546">
        <w:t>,</w:t>
      </w:r>
      <w:r>
        <w:t xml:space="preserve"> the same as </w:t>
      </w:r>
      <w:r w:rsidRPr="00CC3546">
        <w:t>Fred Bloggs</w:t>
      </w:r>
      <w:r>
        <w:t xml:space="preserve">, but John has more air miles, so using the new logic, he will have priority.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r w:rsidR="00CC3546">
        <w:t xml:space="preserve"> (Fred Bloggs has a null flight number in the Rebooked Passengers list):</w:t>
      </w:r>
    </w:p>
    <w:p w14:paraId="727A6770" w14:textId="5F0DCE14" w:rsidR="00AC58B3" w:rsidRDefault="00900DCC" w:rsidP="00900DCC">
      <w:pPr>
        <w:rPr>
          <w:lang w:eastAsia="en-US"/>
        </w:rPr>
      </w:pPr>
      <w:r w:rsidRPr="00545C83">
        <w:rPr>
          <w:noProof/>
          <w:lang w:eastAsia="en-US"/>
        </w:rPr>
        <w:drawing>
          <wp:inline distT="0" distB="0" distL="0" distR="0" wp14:anchorId="3AFD90F5" wp14:editId="42204D1E">
            <wp:extent cx="2305143" cy="3322413"/>
            <wp:effectExtent l="228600" t="228600" r="209550" b="201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17124" cy="3339682"/>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61" w:name="_Toc134691387"/>
      <w:r w:rsidRPr="00545C83">
        <w:rPr>
          <w:lang w:val="en-GB"/>
        </w:rPr>
        <w:lastRenderedPageBreak/>
        <w:t>Conclusion</w:t>
      </w:r>
      <w:bookmarkEnd w:id="461"/>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2"/>
    <w:p w14:paraId="58E6E375" w14:textId="112CA585" w:rsidR="007816A5" w:rsidRDefault="007816A5">
      <w:pPr>
        <w:rPr>
          <w:lang w:eastAsia="en-US"/>
        </w:rPr>
      </w:pPr>
      <w:r>
        <w:rPr>
          <w:lang w:eastAsia="en-US"/>
        </w:rPr>
        <w:br w:type="page"/>
      </w:r>
    </w:p>
    <w:p w14:paraId="78D6A778" w14:textId="4AFE8257" w:rsidR="003D3A0C" w:rsidRDefault="007816A5" w:rsidP="007816A5">
      <w:pPr>
        <w:pStyle w:val="Heading1"/>
      </w:pPr>
      <w:bookmarkStart w:id="462" w:name="_Toc134691388"/>
      <w:r>
        <w:lastRenderedPageBreak/>
        <w:t xml:space="preserve">Appendix </w:t>
      </w:r>
      <w:r w:rsidR="009207EE">
        <w:rPr>
          <w:lang w:val="en-GB"/>
        </w:rPr>
        <w:t>A</w:t>
      </w:r>
      <w:r>
        <w:t xml:space="preserve">: </w:t>
      </w:r>
      <w:r w:rsidR="009207EE">
        <w:rPr>
          <w:lang w:val="en-GB"/>
        </w:rPr>
        <w:t xml:space="preserve">Installing </w:t>
      </w:r>
      <w:r>
        <w:rPr>
          <w:lang w:val="en-GB"/>
        </w:rPr>
        <w:t xml:space="preserve">KIE Sandbox </w:t>
      </w:r>
      <w:r w:rsidR="009207EE">
        <w:rPr>
          <w:lang w:val="en-GB"/>
        </w:rPr>
        <w:t>Extended Services</w:t>
      </w:r>
      <w:bookmarkEnd w:id="462"/>
    </w:p>
    <w:p w14:paraId="21E1540F" w14:textId="0D79DBB8" w:rsidR="007816A5" w:rsidRDefault="007816A5" w:rsidP="007816A5">
      <w:pPr>
        <w:rPr>
          <w:lang w:eastAsia="en-US"/>
        </w:rPr>
      </w:pPr>
    </w:p>
    <w:p w14:paraId="4CF7000A" w14:textId="3C86BB75" w:rsidR="007816A5" w:rsidRDefault="009207EE" w:rsidP="007816A5">
      <w:pPr>
        <w:rPr>
          <w:lang w:eastAsia="en-US"/>
        </w:rPr>
      </w:pPr>
      <w:r>
        <w:rPr>
          <w:lang w:eastAsia="en-US"/>
        </w:rPr>
        <w:t xml:space="preserve">In </w:t>
      </w:r>
      <w:del w:id="463" w:author="Reinhold Engelbrecht" w:date="2023-05-10T11:49:00Z">
        <w:r w:rsidDel="00C038A9">
          <w:rPr>
            <w:lang w:eastAsia="en-US"/>
          </w:rPr>
          <w:delText xml:space="preserve">Kie </w:delText>
        </w:r>
      </w:del>
      <w:ins w:id="464" w:author="Reinhold Engelbrecht" w:date="2023-05-10T11:49:00Z">
        <w:r w:rsidR="00C038A9">
          <w:rPr>
            <w:lang w:eastAsia="en-US"/>
          </w:rPr>
          <w:t xml:space="preserve">KIE </w:t>
        </w:r>
      </w:ins>
      <w:r>
        <w:rPr>
          <w:lang w:eastAsia="en-US"/>
        </w:rPr>
        <w:t>Sandbox</w:t>
      </w:r>
      <w:r w:rsidR="007816A5">
        <w:rPr>
          <w:lang w:eastAsia="en-US"/>
        </w:rPr>
        <w:t xml:space="preserve">, click </w:t>
      </w:r>
      <w:r>
        <w:rPr>
          <w:noProof/>
          <w:lang w:eastAsia="en-US"/>
        </w:rPr>
        <w:t xml:space="preserve">the arrow to the right of </w:t>
      </w:r>
      <w:r w:rsidRPr="003C3AFA">
        <w:rPr>
          <w:i/>
          <w:iCs/>
          <w:noProof/>
          <w:lang w:eastAsia="en-US"/>
        </w:rPr>
        <w:t>Deploy</w:t>
      </w:r>
      <w:r>
        <w:rPr>
          <w:noProof/>
          <w:lang w:eastAsia="en-US"/>
        </w:rPr>
        <w:t>:</w:t>
      </w:r>
    </w:p>
    <w:p w14:paraId="57D17603" w14:textId="04F8C935" w:rsidR="00C730AC" w:rsidRDefault="009207EE" w:rsidP="007816A5">
      <w:pPr>
        <w:rPr>
          <w:rFonts w:ascii="Red Hat Text" w:hAnsi="Red Hat Text"/>
          <w:color w:val="252525"/>
          <w:sz w:val="27"/>
          <w:szCs w:val="27"/>
        </w:rPr>
      </w:pPr>
      <w:r w:rsidRPr="009207EE">
        <w:rPr>
          <w:rFonts w:ascii="Red Hat Text" w:hAnsi="Red Hat Text"/>
          <w:noProof/>
          <w:color w:val="252525"/>
          <w:sz w:val="27"/>
          <w:szCs w:val="27"/>
        </w:rPr>
        <w:drawing>
          <wp:inline distT="0" distB="0" distL="0" distR="0" wp14:anchorId="574B96D9" wp14:editId="1ABA6639">
            <wp:extent cx="4067743" cy="543001"/>
            <wp:effectExtent l="228600" t="228600" r="20002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67743" cy="543001"/>
                    </a:xfrm>
                    <a:prstGeom prst="rect">
                      <a:avLst/>
                    </a:prstGeom>
                    <a:effectLst>
                      <a:glow rad="228600">
                        <a:schemeClr val="accent1">
                          <a:satMod val="175000"/>
                          <a:alpha val="40000"/>
                        </a:schemeClr>
                      </a:glow>
                    </a:effectLst>
                  </pic:spPr>
                </pic:pic>
              </a:graphicData>
            </a:graphic>
          </wp:inline>
        </w:drawing>
      </w:r>
    </w:p>
    <w:p w14:paraId="0DF14F52" w14:textId="66100D55" w:rsidR="00C730AC" w:rsidRDefault="009207EE" w:rsidP="007816A5">
      <w:pPr>
        <w:rPr>
          <w:rFonts w:ascii="Red Hat Text" w:hAnsi="Red Hat Text"/>
          <w:color w:val="252525"/>
          <w:sz w:val="27"/>
          <w:szCs w:val="27"/>
        </w:rPr>
      </w:pPr>
      <w:r>
        <w:rPr>
          <w:rFonts w:ascii="Red Hat Text" w:hAnsi="Red Hat Text"/>
          <w:color w:val="252525"/>
          <w:sz w:val="27"/>
          <w:szCs w:val="27"/>
        </w:rPr>
        <w:t xml:space="preserve">You should see the following screen.  Click </w:t>
      </w:r>
      <w:r w:rsidR="00640C1C" w:rsidRPr="003C3AFA">
        <w:rPr>
          <w:rFonts w:ascii="Red Hat Text" w:hAnsi="Red Hat Text"/>
          <w:i/>
          <w:iCs/>
          <w:color w:val="252525"/>
          <w:sz w:val="27"/>
          <w:szCs w:val="27"/>
        </w:rPr>
        <w:t>Setup</w:t>
      </w:r>
      <w:r>
        <w:rPr>
          <w:rFonts w:ascii="Red Hat Text" w:hAnsi="Red Hat Text"/>
          <w:color w:val="252525"/>
          <w:sz w:val="27"/>
          <w:szCs w:val="27"/>
        </w:rPr>
        <w:t xml:space="preserve"> and follow the </w:t>
      </w:r>
      <w:r w:rsidR="008504FE">
        <w:rPr>
          <w:rFonts w:ascii="Red Hat Text" w:hAnsi="Red Hat Text"/>
          <w:color w:val="252525"/>
          <w:sz w:val="27"/>
          <w:szCs w:val="27"/>
        </w:rPr>
        <w:t>on-screen</w:t>
      </w:r>
      <w:r>
        <w:rPr>
          <w:rFonts w:ascii="Red Hat Text" w:hAnsi="Red Hat Text"/>
          <w:color w:val="252525"/>
          <w:sz w:val="27"/>
          <w:szCs w:val="27"/>
        </w:rPr>
        <w:t xml:space="preserve"> instructions.</w:t>
      </w:r>
    </w:p>
    <w:p w14:paraId="58DFF94F" w14:textId="30801CF9" w:rsidR="00C730AC" w:rsidRDefault="008504FE" w:rsidP="007816A5">
      <w:pPr>
        <w:rPr>
          <w:rFonts w:ascii="Red Hat Text" w:hAnsi="Red Hat Text"/>
          <w:color w:val="252525"/>
          <w:sz w:val="27"/>
          <w:szCs w:val="27"/>
        </w:rPr>
      </w:pPr>
      <w:r w:rsidRPr="008504FE">
        <w:rPr>
          <w:rFonts w:ascii="Red Hat Text" w:hAnsi="Red Hat Text"/>
          <w:noProof/>
          <w:color w:val="252525"/>
          <w:sz w:val="27"/>
          <w:szCs w:val="27"/>
        </w:rPr>
        <w:drawing>
          <wp:inline distT="0" distB="0" distL="0" distR="0" wp14:anchorId="3DE43A93" wp14:editId="2224D6F1">
            <wp:extent cx="4114800" cy="3600450"/>
            <wp:effectExtent l="228600" t="228600" r="209550" b="2095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19557" cy="3604612"/>
                    </a:xfrm>
                    <a:prstGeom prst="rect">
                      <a:avLst/>
                    </a:prstGeom>
                    <a:effectLst>
                      <a:glow rad="228600">
                        <a:schemeClr val="accent1">
                          <a:satMod val="175000"/>
                          <a:alpha val="40000"/>
                        </a:schemeClr>
                      </a:glow>
                    </a:effectLst>
                  </pic:spPr>
                </pic:pic>
              </a:graphicData>
            </a:graphic>
          </wp:inline>
        </w:drawing>
      </w:r>
    </w:p>
    <w:p w14:paraId="7D6B8BDB" w14:textId="2C88F2CC" w:rsidR="007816A5" w:rsidRDefault="007816A5" w:rsidP="003D3A0C">
      <w:pPr>
        <w:rPr>
          <w:lang w:eastAsia="en-US"/>
        </w:rPr>
      </w:pPr>
    </w:p>
    <w:p w14:paraId="096E3AF5" w14:textId="4FACB029" w:rsidR="009207EE" w:rsidRDefault="009207EE" w:rsidP="009207EE">
      <w:pPr>
        <w:pStyle w:val="Heading1"/>
      </w:pPr>
      <w:bookmarkStart w:id="465" w:name="_Toc134691389"/>
      <w:r>
        <w:lastRenderedPageBreak/>
        <w:t xml:space="preserve">Appendix </w:t>
      </w:r>
      <w:r>
        <w:rPr>
          <w:lang w:val="en-GB"/>
        </w:rPr>
        <w:t>B</w:t>
      </w:r>
      <w:r>
        <w:t xml:space="preserve">: </w:t>
      </w:r>
      <w:r>
        <w:rPr>
          <w:lang w:val="en-GB"/>
        </w:rPr>
        <w:t>Clearing the KIE Sandbox Cache</w:t>
      </w:r>
      <w:bookmarkEnd w:id="465"/>
    </w:p>
    <w:p w14:paraId="64D87908" w14:textId="77777777" w:rsidR="009207EE" w:rsidRDefault="009207EE" w:rsidP="009207EE">
      <w:pPr>
        <w:rPr>
          <w:lang w:eastAsia="en-US"/>
        </w:rPr>
      </w:pPr>
    </w:p>
    <w:p w14:paraId="5FA8124E" w14:textId="118998F7" w:rsidR="009207EE" w:rsidRDefault="583AB42E" w:rsidP="009207EE">
      <w:pPr>
        <w:rPr>
          <w:lang w:eastAsia="en-US"/>
        </w:rPr>
      </w:pPr>
      <w:r w:rsidRPr="583AB42E">
        <w:rPr>
          <w:lang w:eastAsia="en-US"/>
        </w:rPr>
        <w:t xml:space="preserve">If </w:t>
      </w:r>
      <w:ins w:id="466" w:author="NIGEL CROWTHER" w:date="2023-05-10T15:47:00Z">
        <w:r w:rsidRPr="583AB42E">
          <w:rPr>
            <w:lang w:eastAsia="en-US"/>
          </w:rPr>
          <w:t xml:space="preserve">you are starting a new lab or </w:t>
        </w:r>
      </w:ins>
      <w:r w:rsidRPr="583AB42E">
        <w:rPr>
          <w:lang w:eastAsia="en-US"/>
        </w:rPr>
        <w:t xml:space="preserve">the KIE Sandbox stops </w:t>
      </w:r>
      <w:del w:id="467" w:author="Reinhold Engelbrecht" w:date="2023-05-10T11:56:00Z">
        <w:r w:rsidR="009207EE" w:rsidRPr="583AB42E" w:rsidDel="583AB42E">
          <w:rPr>
            <w:lang w:eastAsia="en-US"/>
          </w:rPr>
          <w:delText>working</w:delText>
        </w:r>
      </w:del>
      <w:ins w:id="468" w:author="Reinhold Engelbrecht" w:date="2023-05-10T11:56:00Z">
        <w:r w:rsidRPr="583AB42E">
          <w:rPr>
            <w:lang w:eastAsia="en-US"/>
          </w:rPr>
          <w:t>working,</w:t>
        </w:r>
      </w:ins>
      <w:r w:rsidRPr="583AB42E">
        <w:rPr>
          <w:lang w:eastAsia="en-US"/>
        </w:rPr>
        <w:t xml:space="preserve"> you will need to </w:t>
      </w:r>
      <w:del w:id="469" w:author="NIGEL CROWTHER" w:date="2023-05-10T15:47:00Z">
        <w:r w:rsidR="009207EE" w:rsidRPr="583AB42E" w:rsidDel="583AB42E">
          <w:rPr>
            <w:lang w:eastAsia="en-US"/>
          </w:rPr>
          <w:delText>save your work to a file and</w:delText>
        </w:r>
      </w:del>
      <w:r w:rsidRPr="583AB42E">
        <w:rPr>
          <w:lang w:eastAsia="en-US"/>
        </w:rPr>
        <w:t xml:space="preserve"> clear the cache.  </w:t>
      </w:r>
    </w:p>
    <w:p w14:paraId="7A1E484B" w14:textId="77777777" w:rsidR="00AC762F" w:rsidRDefault="00AC762F" w:rsidP="009207EE">
      <w:pPr>
        <w:rPr>
          <w:rFonts w:ascii="Red Hat Text" w:hAnsi="Red Hat Text"/>
          <w:color w:val="252525"/>
          <w:sz w:val="27"/>
          <w:szCs w:val="27"/>
        </w:rPr>
      </w:pPr>
    </w:p>
    <w:p w14:paraId="3320B925" w14:textId="672AC498" w:rsidR="009207EE" w:rsidRDefault="583AB42E" w:rsidP="009207EE">
      <w:pPr>
        <w:rPr>
          <w:rFonts w:ascii="Red Hat Text" w:hAnsi="Red Hat Text"/>
          <w:color w:val="252525"/>
          <w:sz w:val="27"/>
          <w:szCs w:val="27"/>
        </w:rPr>
      </w:pPr>
      <w:r w:rsidRPr="583AB42E">
        <w:rPr>
          <w:rFonts w:ascii="Red Hat Text" w:hAnsi="Red Hat Text"/>
          <w:color w:val="252525"/>
          <w:sz w:val="27"/>
          <w:szCs w:val="27"/>
        </w:rPr>
        <w:t xml:space="preserve">You can save your work </w:t>
      </w:r>
      <w:ins w:id="470" w:author="NIGEL CROWTHER" w:date="2023-05-10T15:47:00Z">
        <w:r w:rsidRPr="583AB42E">
          <w:rPr>
            <w:rFonts w:ascii="Red Hat Text" w:hAnsi="Red Hat Text"/>
            <w:color w:val="252525"/>
            <w:sz w:val="27"/>
            <w:szCs w:val="27"/>
          </w:rPr>
          <w:t xml:space="preserve">first </w:t>
        </w:r>
      </w:ins>
      <w:r w:rsidRPr="583AB42E">
        <w:rPr>
          <w:rFonts w:ascii="Red Hat Text" w:hAnsi="Red Hat Text"/>
          <w:color w:val="252525"/>
          <w:sz w:val="27"/>
          <w:szCs w:val="27"/>
        </w:rPr>
        <w:t xml:space="preserve">by selecting </w:t>
      </w:r>
      <w:r w:rsidRPr="583AB42E">
        <w:rPr>
          <w:rFonts w:ascii="Red Hat Text" w:hAnsi="Red Hat Text"/>
          <w:i/>
          <w:iCs/>
          <w:color w:val="252525"/>
          <w:sz w:val="27"/>
          <w:szCs w:val="27"/>
        </w:rPr>
        <w:t>Share-&gt;Current File</w:t>
      </w:r>
      <w:r w:rsidRPr="583AB42E">
        <w:rPr>
          <w:rFonts w:ascii="Red Hat Text" w:hAnsi="Red Hat Text"/>
          <w:color w:val="252525"/>
          <w:sz w:val="27"/>
          <w:szCs w:val="27"/>
        </w:rPr>
        <w:t xml:space="preserve">.  This will save your work to your local download directory. You can re-import this file after clearing the cache. </w:t>
      </w:r>
    </w:p>
    <w:p w14:paraId="096B812F" w14:textId="76C869A4" w:rsidR="009207EE" w:rsidRDefault="009207EE" w:rsidP="009207EE">
      <w:pPr>
        <w:rPr>
          <w:del w:id="471" w:author="NIGEL CROWTHER" w:date="2023-05-10T15:48:00Z"/>
          <w:rFonts w:ascii="Red Hat Text" w:hAnsi="Red Hat Text"/>
          <w:color w:val="252525"/>
          <w:sz w:val="27"/>
          <w:szCs w:val="27"/>
        </w:rPr>
      </w:pPr>
      <w:r w:rsidRPr="00C730AC">
        <w:rPr>
          <w:rFonts w:ascii="Red Hat Text" w:hAnsi="Red Hat Text"/>
          <w:noProof/>
          <w:color w:val="252525"/>
          <w:sz w:val="27"/>
          <w:szCs w:val="27"/>
        </w:rPr>
        <w:drawing>
          <wp:inline distT="0" distB="0" distL="0" distR="0" wp14:anchorId="0288C5F1" wp14:editId="541E72CF">
            <wp:extent cx="3043155" cy="1120326"/>
            <wp:effectExtent l="228600" t="228600" r="214630" b="2133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45451" cy="1121171"/>
                    </a:xfrm>
                    <a:prstGeom prst="rect">
                      <a:avLst/>
                    </a:prstGeom>
                    <a:effectLst>
                      <a:glow rad="228600">
                        <a:schemeClr val="accent1">
                          <a:satMod val="175000"/>
                          <a:alpha val="40000"/>
                        </a:schemeClr>
                      </a:glow>
                    </a:effectLst>
                  </pic:spPr>
                </pic:pic>
              </a:graphicData>
            </a:graphic>
          </wp:inline>
        </w:drawing>
      </w:r>
    </w:p>
    <w:p w14:paraId="0189B749" w14:textId="1B4924FE" w:rsidR="00AC762F" w:rsidRDefault="00AC762F" w:rsidP="009207EE">
      <w:pPr>
        <w:rPr>
          <w:rFonts w:ascii="Red Hat Text" w:hAnsi="Red Hat Text"/>
          <w:color w:val="252525"/>
          <w:sz w:val="27"/>
          <w:szCs w:val="27"/>
        </w:rPr>
      </w:pPr>
    </w:p>
    <w:p w14:paraId="4F6248D8" w14:textId="28C067E2" w:rsidR="00AC762F" w:rsidRDefault="00AC762F" w:rsidP="00AC762F">
      <w:pPr>
        <w:rPr>
          <w:lang w:eastAsia="en-US"/>
        </w:rPr>
      </w:pPr>
      <w:r>
        <w:rPr>
          <w:lang w:eastAsia="en-US"/>
        </w:rPr>
        <w:t xml:space="preserve">To clear the cache in Chrome, click </w:t>
      </w:r>
      <w:r w:rsidRPr="00290B4E">
        <w:rPr>
          <w:noProof/>
          <w:lang w:eastAsia="en-US"/>
        </w:rPr>
        <w:drawing>
          <wp:inline distT="0" distB="0" distL="0" distR="0" wp14:anchorId="4B5C718E" wp14:editId="347D1FAA">
            <wp:extent cx="238158" cy="247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08915AFE" w14:textId="77777777" w:rsidR="00AC762F" w:rsidRDefault="00AC762F" w:rsidP="00AC762F">
      <w:pPr>
        <w:rPr>
          <w:rFonts w:ascii="Red Hat Text" w:hAnsi="Red Hat Text"/>
          <w:color w:val="252525"/>
          <w:sz w:val="27"/>
          <w:szCs w:val="27"/>
        </w:rPr>
      </w:pPr>
      <w:r w:rsidRPr="00290B4E">
        <w:rPr>
          <w:noProof/>
          <w:lang w:eastAsia="en-US"/>
        </w:rPr>
        <w:drawing>
          <wp:inline distT="0" distB="0" distL="0" distR="0" wp14:anchorId="3F3496BF" wp14:editId="5F87FCFE">
            <wp:extent cx="2895600" cy="1598561"/>
            <wp:effectExtent l="228600" t="228600" r="209550" b="2114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p>
    <w:p w14:paraId="4E0878C1" w14:textId="77777777" w:rsidR="00AC762F" w:rsidRDefault="00AC762F" w:rsidP="009207EE">
      <w:pPr>
        <w:rPr>
          <w:rFonts w:ascii="Red Hat Text" w:hAnsi="Red Hat Text"/>
          <w:color w:val="252525"/>
          <w:sz w:val="27"/>
          <w:szCs w:val="27"/>
        </w:rPr>
      </w:pPr>
    </w:p>
    <w:p w14:paraId="7C479926" w14:textId="12DBC3D9" w:rsidR="009207EE" w:rsidRDefault="583AB42E" w:rsidP="009207EE">
      <w:pPr>
        <w:rPr>
          <w:rFonts w:ascii="Red Hat Text" w:hAnsi="Red Hat Text"/>
          <w:color w:val="252525"/>
          <w:sz w:val="27"/>
          <w:szCs w:val="27"/>
        </w:rPr>
      </w:pPr>
      <w:r w:rsidRPr="583AB42E">
        <w:rPr>
          <w:rFonts w:ascii="Red Hat Text" w:hAnsi="Red Hat Text"/>
          <w:color w:val="252525"/>
          <w:sz w:val="27"/>
          <w:szCs w:val="27"/>
        </w:rPr>
        <w:t xml:space="preserve">As a last resort, close the browser completely and restart it.  If you forgot to save your work, each lab has a completed DMN </w:t>
      </w:r>
      <w:del w:id="472" w:author="NIGEL CROWTHER" w:date="2023-05-10T15:49:00Z">
        <w:r w:rsidR="009207EE" w:rsidRPr="583AB42E" w:rsidDel="583AB42E">
          <w:rPr>
            <w:rFonts w:ascii="Red Hat Text" w:hAnsi="Red Hat Text"/>
            <w:color w:val="252525"/>
            <w:sz w:val="27"/>
            <w:szCs w:val="27"/>
          </w:rPr>
          <w:delText>so that you can</w:delText>
        </w:r>
      </w:del>
      <w:ins w:id="473" w:author="NIGEL CROWTHER" w:date="2023-05-10T15:49:00Z">
        <w:r w:rsidRPr="583AB42E">
          <w:rPr>
            <w:rFonts w:ascii="Red Hat Text" w:hAnsi="Red Hat Text"/>
            <w:color w:val="252525"/>
            <w:sz w:val="27"/>
            <w:szCs w:val="27"/>
          </w:rPr>
          <w:t>for you to</w:t>
        </w:r>
      </w:ins>
      <w:r w:rsidRPr="583AB42E">
        <w:rPr>
          <w:rFonts w:ascii="Red Hat Text" w:hAnsi="Red Hat Text"/>
          <w:color w:val="252525"/>
          <w:sz w:val="27"/>
          <w:szCs w:val="27"/>
        </w:rPr>
        <w:t xml:space="preserve"> </w:t>
      </w:r>
      <w:ins w:id="474" w:author="NIGEL CROWTHER" w:date="2023-05-10T15:48:00Z">
        <w:r w:rsidRPr="583AB42E">
          <w:rPr>
            <w:rFonts w:ascii="Red Hat Text" w:hAnsi="Red Hat Text"/>
            <w:color w:val="252525"/>
            <w:sz w:val="27"/>
            <w:szCs w:val="27"/>
          </w:rPr>
          <w:t xml:space="preserve">see </w:t>
        </w:r>
      </w:ins>
      <w:ins w:id="475" w:author="NIGEL CROWTHER" w:date="2023-05-10T15:49:00Z">
        <w:r w:rsidRPr="583AB42E">
          <w:rPr>
            <w:rFonts w:ascii="Red Hat Text" w:hAnsi="Red Hat Text"/>
            <w:color w:val="252525"/>
            <w:sz w:val="27"/>
            <w:szCs w:val="27"/>
          </w:rPr>
          <w:t>it in its final working state</w:t>
        </w:r>
      </w:ins>
      <w:del w:id="476" w:author="NIGEL CROWTHER" w:date="2023-05-10T15:49:00Z">
        <w:r w:rsidR="009207EE" w:rsidRPr="583AB42E" w:rsidDel="583AB42E">
          <w:rPr>
            <w:rFonts w:ascii="Red Hat Text" w:hAnsi="Red Hat Text"/>
            <w:color w:val="252525"/>
            <w:sz w:val="27"/>
            <w:szCs w:val="27"/>
          </w:rPr>
          <w:delText>load the completed lab to see it working</w:delText>
        </w:r>
      </w:del>
      <w:r w:rsidRPr="583AB42E">
        <w:rPr>
          <w:rFonts w:ascii="Red Hat Text" w:hAnsi="Red Hat Text"/>
          <w:color w:val="252525"/>
          <w:sz w:val="27"/>
          <w:szCs w:val="27"/>
        </w:rPr>
        <w:t xml:space="preserve">. </w:t>
      </w:r>
    </w:p>
    <w:p w14:paraId="1CD74491" w14:textId="77777777" w:rsidR="009207EE" w:rsidRPr="00545C83" w:rsidRDefault="009207EE" w:rsidP="003D3A0C">
      <w:pPr>
        <w:rPr>
          <w:lang w:eastAsia="en-US"/>
        </w:rPr>
      </w:pPr>
    </w:p>
    <w:sectPr w:rsidR="009207EE" w:rsidRPr="00545C83" w:rsidSect="00472111">
      <w:headerReference w:type="default" r:id="rId124"/>
      <w:footerReference w:type="even" r:id="rId125"/>
      <w:footerReference w:type="default" r:id="rId126"/>
      <w:headerReference w:type="first" r:id="rId127"/>
      <w:footerReference w:type="first" r:id="rId128"/>
      <w:type w:val="continuous"/>
      <w:pgSz w:w="11906" w:h="16838" w:code="9"/>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4" w:author="Reinhold Engelbrecht" w:date="2023-05-10T11:28:00Z" w:initials="RE">
    <w:p w14:paraId="129942B4" w14:textId="77777777" w:rsidR="00612DD8" w:rsidRDefault="00612DD8" w:rsidP="00F55806">
      <w:r>
        <w:rPr>
          <w:rStyle w:val="CommentReference"/>
        </w:rPr>
        <w:annotationRef/>
      </w:r>
      <w:r>
        <w:rPr>
          <w:rFonts w:eastAsia="Batang"/>
          <w:color w:val="000000"/>
          <w:szCs w:val="20"/>
          <w:lang w:eastAsia="en-US"/>
        </w:rPr>
        <w:t>Missing step on how to get back to default KIE Sandbox page so that you could continue with lab 2</w:t>
      </w:r>
      <w:r>
        <w:rPr>
          <w:rStyle w:val="CommentReference"/>
        </w:rPr>
        <w:annotationRef/>
      </w:r>
    </w:p>
  </w:comment>
  <w:comment w:id="325" w:author="Reinhold Engelbrecht" w:date="2023-05-10T11:35:00Z" w:initials="RE">
    <w:p w14:paraId="28508F57" w14:textId="77777777" w:rsidR="00C10D94" w:rsidRDefault="00C10D94" w:rsidP="00A72E5B">
      <w:r>
        <w:rPr>
          <w:rStyle w:val="CommentReference"/>
        </w:rPr>
        <w:annotationRef/>
      </w:r>
      <w:r>
        <w:rPr>
          <w:rFonts w:eastAsia="Batang"/>
          <w:color w:val="000000"/>
          <w:szCs w:val="20"/>
          <w:lang w:eastAsia="en-US"/>
        </w:rPr>
        <w:t>I did not have a second column to delete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9942B4" w15:done="0"/>
  <w15:commentEx w15:paraId="28508F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5FE49" w16cex:dateUtc="2023-05-10T09:28:00Z"/>
  <w16cex:commentExtensible w16cex:durableId="2805FFFF" w16cex:dateUtc="2023-05-10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9942B4" w16cid:durableId="2805FE49"/>
  <w16cid:commentId w16cid:paraId="28508F57" w16cid:durableId="2805FF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EF22FA" w14:textId="77777777" w:rsidR="00D1202E" w:rsidRDefault="00D1202E">
      <w:r>
        <w:separator/>
      </w:r>
    </w:p>
    <w:p w14:paraId="661DCBB3" w14:textId="77777777" w:rsidR="00D1202E" w:rsidRDefault="00D1202E"/>
  </w:endnote>
  <w:endnote w:type="continuationSeparator" w:id="0">
    <w:p w14:paraId="0281BA5A" w14:textId="77777777" w:rsidR="00D1202E" w:rsidRDefault="00D1202E">
      <w:r>
        <w:continuationSeparator/>
      </w:r>
    </w:p>
    <w:p w14:paraId="45D6C252" w14:textId="77777777" w:rsidR="00D1202E" w:rsidRDefault="00D1202E"/>
  </w:endnote>
  <w:endnote w:type="continuationNotice" w:id="1">
    <w:p w14:paraId="502E6834" w14:textId="77777777" w:rsidR="00D1202E" w:rsidRDefault="00D120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3A42E1E1-6714-4709-A09E-CD604CBD72DD}"/>
    <w:embedBold r:id="rId2" w:fontKey="{BE608978-CCB8-4616-9650-DC0153D1AB49}"/>
    <w:embedItalic r:id="rId3" w:fontKey="{1EF615D8-6235-4FA1-B5B3-C39CB9F8BE47}"/>
    <w:embedBoldItalic r:id="rId4" w:fontKey="{C1EB2C03-5D71-40E5-925E-27953853E0F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678ADB3-6B90-46A5-B9AA-BE00F3835FA7}"/>
    <w:embedBold r:id="rId6" w:fontKey="{2035C887-545C-4819-9D16-377B12C5475C}"/>
    <w:embedItalic r:id="rId7" w:fontKey="{C90178BA-7DFE-4870-B5AA-0BF99FBAAE71}"/>
    <w:embedBoldItalic r:id="rId8" w:fontKey="{6DD2178F-6D9C-4127-A924-267022F42C99}"/>
  </w:font>
  <w:font w:name="Tahoma">
    <w:panose1 w:val="020B0604030504040204"/>
    <w:charset w:val="00"/>
    <w:family w:val="swiss"/>
    <w:pitch w:val="variable"/>
    <w:sig w:usb0="E1002EFF" w:usb1="C000605B" w:usb2="00000029" w:usb3="00000000" w:csb0="000101FF" w:csb1="00000000"/>
    <w:embedRegular r:id="rId9" w:fontKey="{80B694B2-4912-4DB8-8D38-D96B11DF73A5}"/>
  </w:font>
  <w:font w:name="Cambria">
    <w:panose1 w:val="02040503050406030204"/>
    <w:charset w:val="00"/>
    <w:family w:val="roman"/>
    <w:pitch w:val="variable"/>
    <w:sig w:usb0="E00006FF" w:usb1="420024FF" w:usb2="02000000" w:usb3="00000000" w:csb0="0000019F" w:csb1="00000000"/>
    <w:embedBold r:id="rId10" w:fontKey="{E7BC01DC-1350-4343-8AFF-830B729ACBE9}"/>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1" w:fontKey="{FCBADB33-14A6-47F6-8004-5FF841265393}"/>
    <w:embedBold r:id="rId12" w:fontKey="{F0D1C5EE-1FFF-4222-A7F0-108F5D90463B}"/>
  </w:font>
  <w:font w:name="Calibri Light">
    <w:panose1 w:val="020F0302020204030204"/>
    <w:charset w:val="00"/>
    <w:family w:val="swiss"/>
    <w:pitch w:val="variable"/>
    <w:sig w:usb0="E4002EFF" w:usb1="C200247B" w:usb2="00000009" w:usb3="00000000" w:csb0="000001FF" w:csb1="00000000"/>
    <w:embedRegular r:id="rId13" w:fontKey="{DDB293CD-8430-461D-8487-DA71F1ED8AEB}"/>
    <w:embedBold r:id="rId14" w:fontKey="{6D55A597-82D0-478D-9164-5E54F9F87C7C}"/>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5" w:fontKey="{B1739A21-1D57-4E0E-A911-C2B49B36E1E6}"/>
  </w:font>
  <w:font w:name="IBM Plex Sans SemiBold">
    <w:panose1 w:val="020B0703050203000203"/>
    <w:charset w:val="00"/>
    <w:family w:val="swiss"/>
    <w:pitch w:val="variable"/>
    <w:sig w:usb0="A00002EF" w:usb1="5000207B" w:usb2="00000000" w:usb3="00000000" w:csb0="0000019F" w:csb1="00000000"/>
    <w:embedBold r:id="rId16" w:fontKey="{693D53CF-F720-4A37-A53B-CBC5DD1DD74C}"/>
  </w:font>
  <w:font w:name="IBM Plex Sans Light">
    <w:panose1 w:val="020B0403050203000203"/>
    <w:charset w:val="00"/>
    <w:family w:val="swiss"/>
    <w:pitch w:val="variable"/>
    <w:sig w:usb0="A00002EF" w:usb1="5000207B" w:usb2="00000000" w:usb3="00000000" w:csb0="0000019F" w:csb1="00000000"/>
    <w:embedRegular r:id="rId17" w:fontKey="{063E2207-804C-47DC-B391-D4621394A366}"/>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8" w:fontKey="{C6826C6C-D213-43CC-840B-380031AFB6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9469B8" w14:textId="77777777" w:rsidR="00D1202E" w:rsidRDefault="00D1202E">
      <w:r>
        <w:separator/>
      </w:r>
    </w:p>
    <w:p w14:paraId="24A89B93" w14:textId="77777777" w:rsidR="00D1202E" w:rsidRDefault="00D1202E"/>
  </w:footnote>
  <w:footnote w:type="continuationSeparator" w:id="0">
    <w:p w14:paraId="0A9CBBD9" w14:textId="77777777" w:rsidR="00D1202E" w:rsidRDefault="00D1202E">
      <w:r>
        <w:continuationSeparator/>
      </w:r>
    </w:p>
    <w:p w14:paraId="39DF26DC" w14:textId="77777777" w:rsidR="00D1202E" w:rsidRDefault="00D1202E"/>
  </w:footnote>
  <w:footnote w:type="continuationNotice" w:id="1">
    <w:p w14:paraId="4F5A418E" w14:textId="77777777" w:rsidR="00D1202E" w:rsidRDefault="00D1202E"/>
  </w:footnote>
  <w:footnote w:id="2">
    <w:p w14:paraId="5D12EC8B" w14:textId="4C5A965E" w:rsidR="007816A5" w:rsidRPr="007816A5" w:rsidRDefault="007816A5">
      <w:pPr>
        <w:pStyle w:val="FootnoteText"/>
        <w:rPr>
          <w:lang w:val="en-GB"/>
        </w:rPr>
      </w:pPr>
      <w:r>
        <w:rPr>
          <w:rStyle w:val="FootnoteReference"/>
        </w:rPr>
        <w:footnoteRef/>
      </w:r>
      <w:r>
        <w:t xml:space="preserve"> </w:t>
      </w:r>
      <w:r>
        <w:rPr>
          <w:lang w:val="en-GB"/>
        </w:rPr>
        <w:t>I</w:t>
      </w:r>
      <w:r>
        <w:t xml:space="preserve">f you get a welcome pop-up, you can click on </w:t>
      </w:r>
      <w:r w:rsidRPr="007816A5">
        <w:rPr>
          <w:i/>
          <w:iCs/>
        </w:rPr>
        <w:t xml:space="preserve">Skip </w:t>
      </w:r>
      <w:del w:id="280" w:author="Reinhold Engelbrecht" w:date="2023-05-10T11:56:00Z">
        <w:r w:rsidRPr="007816A5" w:rsidDel="00C80B30">
          <w:rPr>
            <w:i/>
            <w:iCs/>
          </w:rPr>
          <w:delText>tour</w:delText>
        </w:r>
      </w:del>
      <w:ins w:id="281" w:author="Reinhold Engelbrecht" w:date="2023-05-10T11:56:00Z">
        <w:r w:rsidR="00C80B30" w:rsidRPr="007816A5">
          <w:rPr>
            <w:i/>
            <w:iCs/>
          </w:rPr>
          <w:t>tour.</w:t>
        </w:r>
      </w:ins>
    </w:p>
  </w:footnote>
  <w:footnote w:id="3">
    <w:p w14:paraId="706268D3" w14:textId="41CB9307" w:rsidR="00235499" w:rsidRPr="00235499" w:rsidRDefault="00235499">
      <w:pPr>
        <w:pStyle w:val="FootnoteText"/>
        <w:rPr>
          <w:lang w:val="en-GB"/>
        </w:rPr>
      </w:pPr>
      <w:r>
        <w:rPr>
          <w:rStyle w:val="FootnoteReference"/>
        </w:rPr>
        <w:footnoteRef/>
      </w:r>
      <w:r>
        <w:t xml:space="preserve"> </w:t>
      </w:r>
      <w:r>
        <w:rPr>
          <w:lang w:val="en-GB"/>
        </w:rPr>
        <w:t xml:space="preserve">You will need </w:t>
      </w:r>
      <w:r w:rsidR="007816A5" w:rsidRPr="583AB42E">
        <w:rPr>
          <w:i/>
          <w:iCs/>
          <w:lang w:val="en-GB"/>
        </w:rPr>
        <w:t>KIE</w:t>
      </w:r>
      <w:r w:rsidRPr="583AB42E">
        <w:rPr>
          <w:i/>
          <w:iCs/>
          <w:lang w:val="en-GB"/>
        </w:rPr>
        <w:t xml:space="preserve"> Sandbox Extended Services</w:t>
      </w:r>
      <w:r>
        <w:rPr>
          <w:lang w:val="en-GB"/>
        </w:rPr>
        <w:t xml:space="preserve"> installed.  </w:t>
      </w:r>
      <w:del w:id="283" w:author="NIGEL CROWTHER" w:date="2023-05-10T15:41:00Z">
        <w:r w:rsidRPr="583AB42E" w:rsidDel="583AB42E">
          <w:rPr>
            <w:lang w:val="en-GB"/>
          </w:rPr>
          <w:delText xml:space="preserve">Hit the </w:delText>
        </w:r>
        <w:r w:rsidRPr="583AB42E" w:rsidDel="583AB42E">
          <w:rPr>
            <w:i/>
            <w:iCs/>
            <w:lang w:val="en-GB"/>
          </w:rPr>
          <w:delText>Run</w:delText>
        </w:r>
        <w:r w:rsidRPr="583AB42E" w:rsidDel="583AB42E">
          <w:rPr>
            <w:lang w:val="en-GB"/>
          </w:rPr>
          <w:delText xml:space="preserve"> button and follow the instructions.</w:delText>
        </w:r>
      </w:del>
      <w:ins w:id="284" w:author="NIGEL CROWTHER" w:date="2023-05-10T15:41:00Z">
        <w:r>
          <w:rPr>
            <w:lang w:val="en-GB"/>
          </w:rPr>
          <w:t>See Appendix A.</w:t>
        </w:r>
      </w:ins>
    </w:p>
    <w:p w14:paraId="283E39D7" w14:textId="3C4AF613" w:rsidR="583AB42E" w:rsidRDefault="583AB42E" w:rsidP="583AB42E">
      <w:pPr>
        <w:pStyle w:val="FootnoteText"/>
        <w:rPr>
          <w:lang w:val="en-GB"/>
        </w:rPr>
      </w:pPr>
    </w:p>
  </w:footnote>
  <w:footnote w:id="4">
    <w:p w14:paraId="58B8057A" w14:textId="6BB3AB4C" w:rsidR="00915A74" w:rsidRPr="00915A74" w:rsidRDefault="00915A74">
      <w:pPr>
        <w:pStyle w:val="FootnoteText"/>
        <w:rPr>
          <w:lang w:val="en-GB"/>
        </w:rPr>
      </w:pPr>
      <w:r>
        <w:rPr>
          <w:rStyle w:val="FootnoteReference"/>
        </w:rPr>
        <w:footnoteRef/>
      </w:r>
      <w:r>
        <w:t xml:space="preserve"> </w:t>
      </w:r>
      <w:r>
        <w:rPr>
          <w:lang w:val="en-GB"/>
        </w:rPr>
        <w:t xml:space="preserve">Can you uncover a defect in the decision table? Hint: When testing </w:t>
      </w:r>
      <w:ins w:id="292" w:author="Reinhold Engelbrecht" w:date="2023-05-10T11:23:00Z">
        <w:r w:rsidR="004F59FC">
          <w:rPr>
            <w:lang w:val="en-GB"/>
          </w:rPr>
          <w:t>“</w:t>
        </w:r>
      </w:ins>
      <w:r>
        <w:rPr>
          <w:lang w:val="en-GB"/>
        </w:rPr>
        <w:t>barely habitable</w:t>
      </w:r>
      <w:ins w:id="293" w:author="Reinhold Engelbrecht" w:date="2023-05-10T11:23:00Z">
        <w:r w:rsidR="004F59FC">
          <w:rPr>
            <w:lang w:val="en-GB"/>
          </w:rPr>
          <w:t>”</w:t>
        </w:r>
      </w:ins>
      <w:r>
        <w:rPr>
          <w:lang w:val="en-GB"/>
        </w:rPr>
        <w:t>, set oxygen to 60.  This is a problem of the First hit policy which we will cover in a later lab.</w:t>
      </w:r>
    </w:p>
  </w:footnote>
  <w:footnote w:id="5">
    <w:p w14:paraId="462E60B7" w14:textId="25D7FD9B" w:rsidR="00155B2E" w:rsidRPr="00155B2E" w:rsidRDefault="00155B2E">
      <w:pPr>
        <w:pStyle w:val="FootnoteText"/>
        <w:rPr>
          <w:lang w:val="en-GB"/>
        </w:rPr>
      </w:pPr>
      <w:r>
        <w:rPr>
          <w:rStyle w:val="FootnoteReference"/>
        </w:rPr>
        <w:footnoteRef/>
      </w:r>
      <w:r>
        <w:t xml:space="preserve"> </w:t>
      </w:r>
      <w:r>
        <w:rPr>
          <w:lang w:val="en-GB"/>
        </w:rPr>
        <w:t xml:space="preserve">If this does not work, </w:t>
      </w:r>
      <w:del w:id="396" w:author="Nigel Crowther1" w:date="2023-05-11T09:47:00Z">
        <w:r w:rsidDel="00E91A21">
          <w:rPr>
            <w:lang w:val="en-GB"/>
          </w:rPr>
          <w:delText>you will have to re enter</w:delText>
        </w:r>
      </w:del>
      <w:ins w:id="397" w:author="Nigel Crowther1" w:date="2023-05-11T09:47:00Z">
        <w:r w:rsidR="00E91A21">
          <w:rPr>
            <w:lang w:val="en-GB"/>
          </w:rPr>
          <w:t xml:space="preserve">start </w:t>
        </w:r>
      </w:ins>
      <w:ins w:id="398" w:author="Nigel Crowther1" w:date="2023-05-11T09:48:00Z">
        <w:r w:rsidR="00E91A21">
          <w:rPr>
            <w:lang w:val="en-GB"/>
          </w:rPr>
          <w:t>form step 1</w:t>
        </w:r>
      </w:ins>
      <w:ins w:id="399" w:author="Nigel Crowther1" w:date="2023-05-11T09:47:00Z">
        <w:r w:rsidR="00E91A21">
          <w:rPr>
            <w:lang w:val="en-GB"/>
          </w:rPr>
          <w:t xml:space="preserve"> </w:t>
        </w:r>
      </w:ins>
      <w:del w:id="400" w:author="Nigel Crowther1" w:date="2023-05-11T09:47:00Z">
        <w:r w:rsidDel="00E91A21">
          <w:rPr>
            <w:lang w:val="en-GB"/>
          </w:rPr>
          <w:delText xml:space="preserve"> the missing row</w:delText>
        </w:r>
      </w:del>
      <w:ins w:id="401" w:author="Reinhold Engelbrecht" w:date="2023-05-10T11:57:00Z">
        <w:del w:id="402" w:author="Nigel Crowther1" w:date="2023-05-11T09:47:00Z">
          <w:r w:rsidR="00C80B30" w:rsidDel="00E91A21">
            <w:rPr>
              <w:lang w:val="en-GB"/>
            </w:rPr>
            <w:delText>row</w:delText>
          </w:r>
        </w:del>
        <w:r w:rsidR="00C80B30">
          <w:rPr>
            <w:lang w:val="en-GB"/>
          </w:rPr>
          <w:t>.</w:t>
        </w:r>
      </w:ins>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70855027">
        <v:rect id="Rectangle 10"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43237C"/>
    <w:multiLevelType w:val="hybridMultilevel"/>
    <w:tmpl w:val="442CC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14394E"/>
    <w:multiLevelType w:val="hybridMultilevel"/>
    <w:tmpl w:val="622496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DE2EFE"/>
    <w:multiLevelType w:val="hybridMultilevel"/>
    <w:tmpl w:val="05CC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0"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9"/>
  </w:num>
  <w:num w:numId="2" w16cid:durableId="2133134943">
    <w:abstractNumId w:val="24"/>
  </w:num>
  <w:num w:numId="3" w16cid:durableId="1037117992">
    <w:abstractNumId w:val="17"/>
  </w:num>
  <w:num w:numId="4" w16cid:durableId="2090997480">
    <w:abstractNumId w:val="20"/>
  </w:num>
  <w:num w:numId="5" w16cid:durableId="1934043243">
    <w:abstractNumId w:val="16"/>
  </w:num>
  <w:num w:numId="6" w16cid:durableId="994335338">
    <w:abstractNumId w:val="28"/>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6"/>
  </w:num>
  <w:num w:numId="12" w16cid:durableId="124155908">
    <w:abstractNumId w:val="8"/>
  </w:num>
  <w:num w:numId="13" w16cid:durableId="80105656">
    <w:abstractNumId w:val="27"/>
  </w:num>
  <w:num w:numId="14" w16cid:durableId="319430271">
    <w:abstractNumId w:val="15"/>
  </w:num>
  <w:num w:numId="15" w16cid:durableId="1204249837">
    <w:abstractNumId w:val="6"/>
  </w:num>
  <w:num w:numId="16" w16cid:durableId="284388591">
    <w:abstractNumId w:val="12"/>
  </w:num>
  <w:num w:numId="17" w16cid:durableId="1297680727">
    <w:abstractNumId w:val="4"/>
  </w:num>
  <w:num w:numId="18" w16cid:durableId="1337490651">
    <w:abstractNumId w:val="25"/>
  </w:num>
  <w:num w:numId="19" w16cid:durableId="476382396">
    <w:abstractNumId w:val="18"/>
  </w:num>
  <w:num w:numId="20" w16cid:durableId="1372338722">
    <w:abstractNumId w:val="1"/>
  </w:num>
  <w:num w:numId="21" w16cid:durableId="396172478">
    <w:abstractNumId w:val="11"/>
  </w:num>
  <w:num w:numId="22" w16cid:durableId="23021071">
    <w:abstractNumId w:val="21"/>
  </w:num>
  <w:num w:numId="23" w16cid:durableId="1373847608">
    <w:abstractNumId w:val="5"/>
  </w:num>
  <w:num w:numId="24" w16cid:durableId="1481997504">
    <w:abstractNumId w:val="9"/>
  </w:num>
  <w:num w:numId="25" w16cid:durableId="1440832766">
    <w:abstractNumId w:val="23"/>
  </w:num>
  <w:num w:numId="26" w16cid:durableId="803544635">
    <w:abstractNumId w:val="19"/>
  </w:num>
  <w:num w:numId="27" w16cid:durableId="1595165931">
    <w:abstractNumId w:val="7"/>
  </w:num>
  <w:num w:numId="28" w16cid:durableId="490024342">
    <w:abstractNumId w:val="30"/>
  </w:num>
  <w:num w:numId="29" w16cid:durableId="425077803">
    <w:abstractNumId w:val="14"/>
  </w:num>
  <w:num w:numId="30" w16cid:durableId="1240477390">
    <w:abstractNumId w:val="2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gel Crowther1">
    <w15:presenceInfo w15:providerId="AD" w15:userId="S::ncrowther@uk.ibm.com::089f1ac0-0f9c-4355-b731-8c8a45a3215c"/>
  </w15:person>
  <w15:person w15:author="Reinhold Engelbrecht">
    <w15:presenceInfo w15:providerId="AD" w15:userId="S::r_engelbrecht@at.ibm.com::e2920873-84f4-44ce-af57-8799f11d8e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fr-FR" w:vendorID="64" w:dllVersion="0" w:nlCheck="1" w:checkStyle="0"/>
  <w:activeWritingStyle w:appName="MSWord" w:lang="en-GB" w:vendorID="64" w:dllVersion="0" w:nlCheck="1" w:checkStyle="0"/>
  <w:activeWritingStyle w:appName="MSWord" w:lang="en-U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2BD"/>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987"/>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B2E"/>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98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B7C2A"/>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277"/>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E7ED5"/>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3670"/>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AF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8D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9FC"/>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2"/>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B00"/>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5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92"/>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2DD8"/>
    <w:rsid w:val="006131B1"/>
    <w:rsid w:val="00613672"/>
    <w:rsid w:val="006137A0"/>
    <w:rsid w:val="00613F0C"/>
    <w:rsid w:val="0061457E"/>
    <w:rsid w:val="00614A20"/>
    <w:rsid w:val="00614AC1"/>
    <w:rsid w:val="00614E42"/>
    <w:rsid w:val="006152FF"/>
    <w:rsid w:val="0061575E"/>
    <w:rsid w:val="00615DAA"/>
    <w:rsid w:val="006166AB"/>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1C"/>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719"/>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A05"/>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5DB"/>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6A5"/>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0B"/>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3BB"/>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291"/>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4FE"/>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577EA"/>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74"/>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07EE"/>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B5"/>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4EC"/>
    <w:rsid w:val="00971AE8"/>
    <w:rsid w:val="00971D28"/>
    <w:rsid w:val="00971D77"/>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A31"/>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A02"/>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104"/>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62F"/>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2E1F"/>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3F02"/>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6C7"/>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6CA"/>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837"/>
    <w:rsid w:val="00C02EFE"/>
    <w:rsid w:val="00C030CE"/>
    <w:rsid w:val="00C032C9"/>
    <w:rsid w:val="00C037AE"/>
    <w:rsid w:val="00C03852"/>
    <w:rsid w:val="00C038A9"/>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D94"/>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0AC"/>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B30"/>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2FF"/>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46"/>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02E"/>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A81"/>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592E"/>
    <w:rsid w:val="00DB620A"/>
    <w:rsid w:val="00DB6639"/>
    <w:rsid w:val="00DB6725"/>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4B3"/>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6FE"/>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33"/>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A21"/>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64E"/>
    <w:rsid w:val="00F81B3E"/>
    <w:rsid w:val="00F81CC8"/>
    <w:rsid w:val="00F81D8B"/>
    <w:rsid w:val="00F81F53"/>
    <w:rsid w:val="00F8205F"/>
    <w:rsid w:val="00F823F0"/>
    <w:rsid w:val="00F82925"/>
    <w:rsid w:val="00F83937"/>
    <w:rsid w:val="00F83B6F"/>
    <w:rsid w:val="00F83BFA"/>
    <w:rsid w:val="00F83ECA"/>
    <w:rsid w:val="00F83EEA"/>
    <w:rsid w:val="00F84233"/>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83AB42E"/>
    <w:rsid w:val="5ED7621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207EE"/>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CB42FF"/>
    <w:pPr>
      <w:tabs>
        <w:tab w:val="right" w:leader="dot" w:pos="9736"/>
      </w:tabs>
      <w:spacing w:before="120"/>
      <w:pPrChange w:id="0" w:author="Nigel Crowther1" w:date="2023-05-11T09:55:00Z">
        <w:pPr>
          <w:spacing w:before="120"/>
        </w:pPr>
      </w:pPrChange>
    </w:pPr>
    <w:rPr>
      <w:rFonts w:asciiTheme="minorHAnsi" w:hAnsiTheme="minorHAnsi" w:cstheme="minorHAnsi"/>
      <w:b/>
      <w:bCs/>
      <w:i/>
      <w:iCs/>
      <w:sz w:val="24"/>
      <w:rPrChange w:id="0" w:author="Nigel Crowther1" w:date="2023-05-11T09:55:00Z">
        <w:rPr>
          <w:rFonts w:asciiTheme="minorHAnsi" w:hAnsiTheme="minorHAnsi" w:cstheme="minorHAnsi"/>
          <w:b/>
          <w:bCs/>
          <w:i/>
          <w:iCs/>
          <w:sz w:val="24"/>
          <w:szCs w:val="24"/>
          <w:lang w:val="en-GB" w:eastAsia="en-GB" w:bidi="ar-SA"/>
        </w:rPr>
      </w:rPrChang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841291"/>
    <w:pPr>
      <w:tabs>
        <w:tab w:val="right" w:leader="dot" w:pos="9736"/>
      </w:tabs>
      <w:spacing w:before="120"/>
      <w:ind w:left="220"/>
      <w:pPrChange w:id="1" w:author="NIGEL CROWTHER" w:date="2023-05-11T09:38:00Z">
        <w:pPr>
          <w:spacing w:before="120"/>
          <w:ind w:left="220"/>
        </w:pPr>
      </w:pPrChange>
    </w:pPr>
    <w:rPr>
      <w:rFonts w:asciiTheme="minorHAnsi" w:hAnsiTheme="minorHAnsi" w:cstheme="minorHAnsi"/>
      <w:b/>
      <w:bCs/>
      <w:szCs w:val="22"/>
      <w:rPrChange w:id="1" w:author="NIGEL CROWTHER" w:date="2023-05-11T09:38:00Z">
        <w:rPr>
          <w:rFonts w:asciiTheme="minorHAnsi" w:hAnsiTheme="minorHAnsi" w:cstheme="minorHAnsi"/>
          <w:b/>
          <w:bCs/>
          <w:sz w:val="22"/>
          <w:szCs w:val="22"/>
          <w:lang w:val="en-GB" w:eastAsia="en-GB" w:bidi="ar-SA"/>
        </w:rPr>
      </w:rPrChange>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hyperlink" Target="https://sandbox.kie.org/" TargetMode="External"/><Relationship Id="rId112" Type="http://schemas.openxmlformats.org/officeDocument/2006/relationships/image" Target="media/image87.png"/><Relationship Id="rId16" Type="http://schemas.openxmlformats.org/officeDocument/2006/relationships/image" Target="media/image5.png"/><Relationship Id="rId107" Type="http://schemas.openxmlformats.org/officeDocument/2006/relationships/image" Target="media/image82.png"/><Relationship Id="rId11" Type="http://schemas.openxmlformats.org/officeDocument/2006/relationships/image" Target="media/image2.png"/><Relationship Id="rId32" Type="http://schemas.microsoft.com/office/2018/08/relationships/commentsExtensible" Target="commentsExtensible.xm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footer" Target="footer3.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sandbox.kie.org/" TargetMode="External"/><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93.png"/><Relationship Id="rId80" Type="http://schemas.openxmlformats.org/officeDocument/2006/relationships/hyperlink" Target="https://sandbox.kie.org/" TargetMode="External"/><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image" Target="media/image83.png"/><Relationship Id="rId124" Type="http://schemas.openxmlformats.org/officeDocument/2006/relationships/header" Target="header1.xml"/><Relationship Id="rId129"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microsoft.com/office/2011/relationships/people" Target="people.xml"/><Relationship Id="rId13" Type="http://schemas.openxmlformats.org/officeDocument/2006/relationships/hyperlink" Target="https://access.redhat.com/documentation/en-us/red_hat_decision_manager/7.8/html/designing_a_decision_service_using_dmn_models" TargetMode="External"/><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hyperlink" Target="https://sandbox.kie.org/" TargetMode="External"/><Relationship Id="rId50" Type="http://schemas.openxmlformats.org/officeDocument/2006/relationships/image" Target="media/image34.png"/><Relationship Id="rId55" Type="http://schemas.openxmlformats.org/officeDocument/2006/relationships/hyperlink" Target="https://sandbox.kie.org/" TargetMode="External"/><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s://sandbox.kie.org/"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4.png"/><Relationship Id="rId30" Type="http://schemas.microsoft.com/office/2011/relationships/commentsExtended" Target="commentsExtended.xm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hyperlink" Target="https://kiegroup.github.io/dmn-feel-handbook/" TargetMode="External"/><Relationship Id="rId12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sandbox.kie.org/" TargetMode="External"/><Relationship Id="rId93" Type="http://schemas.openxmlformats.org/officeDocument/2006/relationships/hyperlink" Target="https://sandbox.kie.org/" TargetMode="External"/><Relationship Id="rId98" Type="http://schemas.openxmlformats.org/officeDocument/2006/relationships/hyperlink" Target="https://sandbox.kie.org/" TargetMode="External"/><Relationship Id="rId121"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6.png"/><Relationship Id="rId15" Type="http://schemas.openxmlformats.org/officeDocument/2006/relationships/hyperlink" Target="https://sandbox.kie.org/"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1.png"/><Relationship Id="rId127" Type="http://schemas.openxmlformats.org/officeDocument/2006/relationships/header" Target="header2.xml"/><Relationship Id="rId10" Type="http://schemas.openxmlformats.org/officeDocument/2006/relationships/hyperlink" Target="https://github.com/ncrowther/DMNBeyondTheBasics" TargetMode="External"/><Relationship Id="rId31" Type="http://schemas.microsoft.com/office/2016/09/relationships/commentsIds" Target="commentsIds.xml"/><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23</TotalTime>
  <Pages>56</Pages>
  <Words>5033</Words>
  <Characters>28691</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136</cp:revision>
  <cp:lastPrinted>2023-05-09T17:03:00Z</cp:lastPrinted>
  <dcterms:created xsi:type="dcterms:W3CDTF">2023-03-21T12:16:00Z</dcterms:created>
  <dcterms:modified xsi:type="dcterms:W3CDTF">2023-05-11T08:55:00Z</dcterms:modified>
</cp:coreProperties>
</file>